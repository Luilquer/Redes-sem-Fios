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808841" w14:textId="77777777" w:rsidR="007D162F" w:rsidRPr="00BA31F5" w:rsidRDefault="00697E7A">
      <w:pPr>
        <w:spacing w:before="240" w:after="240"/>
        <w:jc w:val="center"/>
        <w:rPr>
          <w:rFonts w:ascii="Times" w:eastAsia="Times" w:hAnsi="Times" w:cs="Times"/>
          <w:b/>
          <w:sz w:val="32"/>
          <w:szCs w:val="32"/>
          <w:lang w:val="pt-BR"/>
        </w:rPr>
      </w:pPr>
      <w:r w:rsidRPr="00BA31F5">
        <w:rPr>
          <w:rFonts w:ascii="Times" w:eastAsia="Times" w:hAnsi="Times" w:cs="Times"/>
          <w:b/>
          <w:sz w:val="32"/>
          <w:szCs w:val="32"/>
          <w:lang w:val="pt-BR"/>
        </w:rPr>
        <w:t>Protocolo 802.11ah</w:t>
      </w:r>
    </w:p>
    <w:p w14:paraId="70F7F6FC" w14:textId="77777777" w:rsidR="007D162F" w:rsidRPr="00BA31F5" w:rsidRDefault="00697E7A">
      <w:pPr>
        <w:spacing w:before="240" w:after="240"/>
        <w:jc w:val="center"/>
        <w:rPr>
          <w:rFonts w:ascii="Times" w:eastAsia="Times" w:hAnsi="Times" w:cs="Times"/>
          <w:b/>
          <w:sz w:val="24"/>
          <w:szCs w:val="24"/>
          <w:lang w:val="pt-BR"/>
        </w:rPr>
      </w:pPr>
      <w:r w:rsidRPr="00BA31F5">
        <w:rPr>
          <w:rFonts w:ascii="Times" w:eastAsia="Times" w:hAnsi="Times" w:cs="Times"/>
          <w:b/>
          <w:sz w:val="24"/>
          <w:szCs w:val="24"/>
          <w:shd w:val="clear" w:color="auto" w:fill="F5F5F5"/>
          <w:lang w:val="pt-BR"/>
        </w:rPr>
        <w:t xml:space="preserve"> </w:t>
      </w:r>
      <w:hyperlink r:id="rId6">
        <w:r w:rsidRPr="00BA31F5">
          <w:rPr>
            <w:rFonts w:ascii="Times" w:eastAsia="Times" w:hAnsi="Times" w:cs="Times"/>
            <w:b/>
            <w:sz w:val="24"/>
            <w:szCs w:val="24"/>
            <w:lang w:val="pt-BR"/>
          </w:rPr>
          <w:t>Davi Feliciano Nonnenmacher</w:t>
        </w:r>
      </w:hyperlink>
      <w:r w:rsidRPr="00BA31F5">
        <w:rPr>
          <w:rFonts w:ascii="Times" w:eastAsia="Times" w:hAnsi="Times" w:cs="Times"/>
          <w:b/>
          <w:sz w:val="24"/>
          <w:szCs w:val="24"/>
          <w:lang w:val="pt-BR"/>
        </w:rPr>
        <w:t xml:space="preserve">¹, </w:t>
      </w:r>
      <w:r w:rsidRPr="00BA31F5">
        <w:rPr>
          <w:rFonts w:ascii="Times" w:eastAsia="Times" w:hAnsi="Times" w:cs="Times"/>
          <w:b/>
          <w:sz w:val="24"/>
          <w:szCs w:val="24"/>
          <w:shd w:val="clear" w:color="auto" w:fill="F5F5F5"/>
          <w:lang w:val="pt-BR"/>
        </w:rPr>
        <w:t xml:space="preserve"> </w:t>
      </w:r>
      <w:hyperlink r:id="rId7">
        <w:r w:rsidRPr="00BA31F5">
          <w:rPr>
            <w:rFonts w:ascii="Times" w:eastAsia="Times" w:hAnsi="Times" w:cs="Times"/>
            <w:b/>
            <w:sz w:val="24"/>
            <w:szCs w:val="24"/>
            <w:lang w:val="pt-BR"/>
          </w:rPr>
          <w:t>Henrique da Rocha Honorato</w:t>
        </w:r>
      </w:hyperlink>
      <w:r w:rsidRPr="00BA31F5">
        <w:rPr>
          <w:rFonts w:ascii="Times" w:eastAsia="Times" w:hAnsi="Times" w:cs="Times"/>
          <w:b/>
          <w:sz w:val="24"/>
          <w:szCs w:val="24"/>
          <w:lang w:val="pt-BR"/>
        </w:rPr>
        <w:t xml:space="preserve">¹, </w:t>
      </w:r>
      <w:r w:rsidRPr="00BA31F5">
        <w:rPr>
          <w:rFonts w:ascii="Times" w:eastAsia="Times" w:hAnsi="Times" w:cs="Times"/>
          <w:b/>
          <w:sz w:val="24"/>
          <w:szCs w:val="24"/>
          <w:shd w:val="clear" w:color="auto" w:fill="F5F5F5"/>
          <w:lang w:val="pt-BR"/>
        </w:rPr>
        <w:t xml:space="preserve"> </w:t>
      </w:r>
      <w:hyperlink r:id="rId8">
        <w:r w:rsidRPr="00BA31F5">
          <w:rPr>
            <w:rFonts w:ascii="Times" w:eastAsia="Times" w:hAnsi="Times" w:cs="Times"/>
            <w:b/>
            <w:sz w:val="24"/>
            <w:szCs w:val="24"/>
            <w:lang w:val="pt-BR"/>
          </w:rPr>
          <w:t xml:space="preserve">Marvin </w:t>
        </w:r>
        <w:proofErr w:type="spellStart"/>
        <w:r w:rsidRPr="00BA31F5">
          <w:rPr>
            <w:rFonts w:ascii="Times" w:eastAsia="Times" w:hAnsi="Times" w:cs="Times"/>
            <w:b/>
            <w:sz w:val="24"/>
            <w:szCs w:val="24"/>
            <w:lang w:val="pt-BR"/>
          </w:rPr>
          <w:t>Gasque</w:t>
        </w:r>
        <w:proofErr w:type="spellEnd"/>
        <w:r w:rsidRPr="00BA31F5">
          <w:rPr>
            <w:rFonts w:ascii="Times" w:eastAsia="Times" w:hAnsi="Times" w:cs="Times"/>
            <w:b/>
            <w:sz w:val="24"/>
            <w:szCs w:val="24"/>
            <w:lang w:val="pt-BR"/>
          </w:rPr>
          <w:t xml:space="preserve"> Teófilo da Silva</w:t>
        </w:r>
      </w:hyperlink>
      <w:r w:rsidRPr="00BA31F5">
        <w:rPr>
          <w:rFonts w:ascii="Times" w:eastAsia="Times" w:hAnsi="Times" w:cs="Times"/>
          <w:b/>
          <w:sz w:val="24"/>
          <w:szCs w:val="24"/>
          <w:lang w:val="pt-BR"/>
        </w:rPr>
        <w:t xml:space="preserve">¹,  Rodrigo Bueno Guedes¹,  </w:t>
      </w:r>
      <w:hyperlink r:id="rId9">
        <w:r w:rsidRPr="00BA31F5">
          <w:rPr>
            <w:rFonts w:ascii="Times" w:eastAsia="Times" w:hAnsi="Times" w:cs="Times"/>
            <w:b/>
            <w:sz w:val="24"/>
            <w:szCs w:val="24"/>
            <w:lang w:val="pt-BR"/>
          </w:rPr>
          <w:t>Sidnei de Souza Junior</w:t>
        </w:r>
      </w:hyperlink>
      <w:r w:rsidRPr="00BA31F5">
        <w:rPr>
          <w:rFonts w:ascii="Times" w:eastAsia="Times" w:hAnsi="Times" w:cs="Times"/>
          <w:b/>
          <w:sz w:val="24"/>
          <w:szCs w:val="24"/>
          <w:lang w:val="pt-BR"/>
        </w:rPr>
        <w:t xml:space="preserve">¹, </w:t>
      </w:r>
      <w:r w:rsidRPr="00BA31F5">
        <w:rPr>
          <w:rFonts w:ascii="Times" w:eastAsia="Times" w:hAnsi="Times" w:cs="Times"/>
          <w:b/>
          <w:sz w:val="24"/>
          <w:szCs w:val="24"/>
          <w:shd w:val="clear" w:color="auto" w:fill="F5F5F5"/>
          <w:lang w:val="pt-BR"/>
        </w:rPr>
        <w:t xml:space="preserve"> </w:t>
      </w:r>
      <w:r w:rsidRPr="00BA31F5">
        <w:rPr>
          <w:rFonts w:ascii="Times" w:eastAsia="Times" w:hAnsi="Times" w:cs="Times"/>
          <w:b/>
          <w:sz w:val="24"/>
          <w:szCs w:val="24"/>
          <w:lang w:val="pt-BR"/>
        </w:rPr>
        <w:t>Vinicius Amaro da Rosa¹</w:t>
      </w:r>
    </w:p>
    <w:p w14:paraId="73CB056C" w14:textId="50B1F766" w:rsidR="007D162F" w:rsidRDefault="00697E7A">
      <w:pPr>
        <w:spacing w:before="240" w:after="240"/>
        <w:jc w:val="center"/>
        <w:rPr>
          <w:rFonts w:ascii="Times" w:eastAsia="Times" w:hAnsi="Times" w:cs="Times"/>
          <w:sz w:val="24"/>
          <w:szCs w:val="24"/>
          <w:lang w:val="pt-BR"/>
        </w:rPr>
      </w:pPr>
      <w:r w:rsidRPr="00BA31F5">
        <w:rPr>
          <w:rFonts w:ascii="Times" w:eastAsia="Times" w:hAnsi="Times" w:cs="Times"/>
          <w:sz w:val="24"/>
          <w:szCs w:val="24"/>
          <w:vertAlign w:val="superscript"/>
          <w:lang w:val="pt-BR"/>
        </w:rPr>
        <w:t>1</w:t>
      </w:r>
      <w:r w:rsidRPr="00BA31F5">
        <w:rPr>
          <w:rFonts w:ascii="Times" w:eastAsia="Times" w:hAnsi="Times" w:cs="Times"/>
          <w:sz w:val="24"/>
          <w:szCs w:val="24"/>
          <w:lang w:val="pt-BR"/>
        </w:rPr>
        <w:t>Departamento de Computação – Universidade Federal de Santa Catarina (UFSC)</w:t>
      </w:r>
    </w:p>
    <w:p w14:paraId="566CDD98" w14:textId="20FA565B" w:rsidR="00BA31F5" w:rsidRPr="00BA31F5" w:rsidRDefault="00BA31F5">
      <w:pPr>
        <w:spacing w:before="240" w:after="240"/>
        <w:jc w:val="center"/>
        <w:rPr>
          <w:rFonts w:ascii="Times" w:eastAsia="Times" w:hAnsi="Times" w:cs="Times"/>
          <w:color w:val="FF0000"/>
          <w:sz w:val="24"/>
          <w:szCs w:val="24"/>
          <w:lang w:val="pt-BR"/>
          <w:rPrChange w:id="0" w:author="Analucia Schiaffino Morales" w:date="2021-05-03T09:29:00Z">
            <w:rPr>
              <w:rFonts w:ascii="Times" w:eastAsia="Times" w:hAnsi="Times" w:cs="Times"/>
              <w:sz w:val="24"/>
              <w:szCs w:val="24"/>
              <w:lang w:val="pt-BR"/>
            </w:rPr>
          </w:rPrChange>
        </w:rPr>
      </w:pPr>
      <w:ins w:id="1" w:author="Analucia Schiaffino Morales" w:date="2021-05-03T09:29:00Z">
        <w:r w:rsidRPr="00BA31F5">
          <w:rPr>
            <w:rFonts w:ascii="Times" w:eastAsia="Times" w:hAnsi="Times" w:cs="Times"/>
            <w:color w:val="FF0000"/>
            <w:sz w:val="24"/>
            <w:szCs w:val="24"/>
            <w:lang w:val="pt-BR"/>
            <w:rPrChange w:id="2" w:author="Analucia Schiaffino Morales" w:date="2021-05-03T09:29:00Z">
              <w:rPr>
                <w:rFonts w:ascii="Times" w:eastAsia="Times" w:hAnsi="Times" w:cs="Times"/>
                <w:sz w:val="24"/>
                <w:szCs w:val="24"/>
                <w:lang w:val="pt-BR"/>
              </w:rPr>
            </w:rPrChange>
          </w:rPr>
          <w:t>Faltou colocar o endereço da instituição</w:t>
        </w:r>
      </w:ins>
    </w:p>
    <w:p w14:paraId="4E9C0562" w14:textId="77777777" w:rsidR="007D162F" w:rsidRPr="00BA31F5" w:rsidRDefault="00697E7A">
      <w:pPr>
        <w:spacing w:before="240" w:after="240"/>
        <w:jc w:val="center"/>
        <w:rPr>
          <w:rFonts w:ascii="Times" w:eastAsia="Times" w:hAnsi="Times" w:cs="Times"/>
          <w:sz w:val="24"/>
          <w:szCs w:val="24"/>
          <w:lang w:val="pt-BR"/>
          <w:rPrChange w:id="3" w:author="Analucia Schiaffino Morales" w:date="2021-05-03T09:29:00Z">
            <w:rPr>
              <w:rFonts w:ascii="Times" w:eastAsia="Times" w:hAnsi="Times" w:cs="Times"/>
              <w:sz w:val="24"/>
              <w:szCs w:val="24"/>
            </w:rPr>
          </w:rPrChange>
        </w:rPr>
      </w:pPr>
      <w:r w:rsidRPr="00BA31F5">
        <w:rPr>
          <w:rFonts w:ascii="Times" w:eastAsia="Times" w:hAnsi="Times" w:cs="Times"/>
          <w:sz w:val="24"/>
          <w:szCs w:val="24"/>
          <w:lang w:val="pt-BR"/>
          <w:rPrChange w:id="4" w:author="Analucia Schiaffino Morales" w:date="2021-05-03T09:29:00Z">
            <w:rPr>
              <w:rFonts w:ascii="Times" w:eastAsia="Times" w:hAnsi="Times" w:cs="Times"/>
              <w:sz w:val="24"/>
              <w:szCs w:val="24"/>
            </w:rPr>
          </w:rPrChange>
        </w:rPr>
        <w:t>Araranguá – SC – Brasil</w:t>
      </w:r>
    </w:p>
    <w:p w14:paraId="7962CD7E" w14:textId="74E2043A" w:rsidR="00BA31F5" w:rsidRDefault="00BA31F5" w:rsidP="00BA31F5">
      <w:pPr>
        <w:spacing w:before="240" w:after="240"/>
        <w:jc w:val="center"/>
        <w:rPr>
          <w:ins w:id="5" w:author="Analucia Schiaffino Morales" w:date="2021-05-03T09:29:00Z"/>
          <w:rFonts w:ascii="Times" w:eastAsia="Times" w:hAnsi="Times" w:cs="Times"/>
          <w:color w:val="FF0000"/>
          <w:sz w:val="24"/>
          <w:szCs w:val="24"/>
          <w:lang w:val="pt-BR"/>
        </w:rPr>
      </w:pPr>
      <w:ins w:id="6" w:author="Analucia Schiaffino Morales" w:date="2021-05-03T09:29:00Z">
        <w:r>
          <w:rPr>
            <w:rFonts w:ascii="Times" w:eastAsia="Times" w:hAnsi="Times" w:cs="Times"/>
            <w:color w:val="FF0000"/>
            <w:sz w:val="24"/>
            <w:szCs w:val="24"/>
            <w:lang w:val="pt-BR"/>
          </w:rPr>
          <w:t>Resumo</w:t>
        </w:r>
      </w:ins>
    </w:p>
    <w:p w14:paraId="1DC9085A" w14:textId="52EBAE25" w:rsidR="00BA31F5" w:rsidRPr="00BA31F5" w:rsidRDefault="00BA31F5" w:rsidP="00BA31F5">
      <w:pPr>
        <w:spacing w:before="240" w:after="240"/>
        <w:jc w:val="center"/>
        <w:rPr>
          <w:ins w:id="7" w:author="Analucia Schiaffino Morales" w:date="2021-05-03T09:29:00Z"/>
          <w:rFonts w:ascii="Times" w:eastAsia="Times" w:hAnsi="Times" w:cs="Times"/>
          <w:i/>
          <w:iCs/>
          <w:color w:val="FF0000"/>
          <w:sz w:val="24"/>
          <w:szCs w:val="24"/>
          <w:lang w:val="pt-BR"/>
          <w:rPrChange w:id="8" w:author="Analucia Schiaffino Morales" w:date="2021-05-03T09:29:00Z">
            <w:rPr>
              <w:ins w:id="9" w:author="Analucia Schiaffino Morales" w:date="2021-05-03T09:29:00Z"/>
              <w:rFonts w:ascii="Times" w:eastAsia="Times" w:hAnsi="Times" w:cs="Times"/>
              <w:color w:val="FF0000"/>
              <w:sz w:val="24"/>
              <w:szCs w:val="24"/>
              <w:lang w:val="pt-BR"/>
            </w:rPr>
          </w:rPrChange>
        </w:rPr>
      </w:pPr>
      <w:ins w:id="10" w:author="Analucia Schiaffino Morales" w:date="2021-05-03T09:29:00Z">
        <w:r w:rsidRPr="00BA31F5">
          <w:rPr>
            <w:rFonts w:ascii="Times" w:eastAsia="Times" w:hAnsi="Times" w:cs="Times"/>
            <w:i/>
            <w:iCs/>
            <w:color w:val="FF0000"/>
            <w:sz w:val="24"/>
            <w:szCs w:val="24"/>
            <w:lang w:val="pt-BR"/>
            <w:rPrChange w:id="11" w:author="Analucia Schiaffino Morales" w:date="2021-05-03T09:29:00Z">
              <w:rPr>
                <w:rFonts w:ascii="Times" w:eastAsia="Times" w:hAnsi="Times" w:cs="Times"/>
                <w:color w:val="FF0000"/>
                <w:sz w:val="24"/>
                <w:szCs w:val="24"/>
                <w:lang w:val="pt-BR"/>
              </w:rPr>
            </w:rPrChange>
          </w:rPr>
          <w:t>Abstract</w:t>
        </w:r>
      </w:ins>
    </w:p>
    <w:p w14:paraId="36849EA7" w14:textId="1B0AF071" w:rsidR="00BA31F5" w:rsidRPr="00A00F1F" w:rsidRDefault="00BA31F5" w:rsidP="00BA31F5">
      <w:pPr>
        <w:spacing w:before="240" w:after="240"/>
        <w:jc w:val="center"/>
        <w:rPr>
          <w:ins w:id="12" w:author="Analucia Schiaffino Morales" w:date="2021-05-03T09:29:00Z"/>
          <w:rFonts w:ascii="Times" w:eastAsia="Times" w:hAnsi="Times" w:cs="Times"/>
          <w:color w:val="FF0000"/>
          <w:sz w:val="24"/>
          <w:szCs w:val="24"/>
          <w:lang w:val="pt-BR"/>
        </w:rPr>
      </w:pPr>
      <w:ins w:id="13" w:author="Analucia Schiaffino Morales" w:date="2021-05-03T09:29:00Z">
        <w:r>
          <w:rPr>
            <w:rFonts w:ascii="Times" w:eastAsia="Times" w:hAnsi="Times" w:cs="Times"/>
            <w:color w:val="FF0000"/>
            <w:sz w:val="24"/>
            <w:szCs w:val="24"/>
            <w:lang w:val="pt-BR"/>
          </w:rPr>
          <w:t>Palavras-chave</w:t>
        </w:r>
      </w:ins>
    </w:p>
    <w:p w14:paraId="528751E6" w14:textId="77777777" w:rsidR="007D162F" w:rsidRPr="00BA31F5" w:rsidRDefault="007D162F">
      <w:pPr>
        <w:jc w:val="both"/>
        <w:rPr>
          <w:lang w:val="pt-BR"/>
          <w:rPrChange w:id="14" w:author="Analucia Schiaffino Morales" w:date="2021-05-03T09:29:00Z">
            <w:rPr/>
          </w:rPrChange>
        </w:rPr>
      </w:pPr>
    </w:p>
    <w:p w14:paraId="2C5DC178" w14:textId="77777777" w:rsidR="007D162F" w:rsidRDefault="00697E7A">
      <w:pPr>
        <w:numPr>
          <w:ilvl w:val="0"/>
          <w:numId w:val="1"/>
        </w:numPr>
        <w:spacing w:before="240"/>
        <w:jc w:val="both"/>
        <w:rPr>
          <w:rFonts w:ascii="Times" w:eastAsia="Times" w:hAnsi="Times" w:cs="Times"/>
          <w:b/>
          <w:sz w:val="26"/>
          <w:szCs w:val="26"/>
        </w:rPr>
      </w:pPr>
      <w:proofErr w:type="spellStart"/>
      <w:r>
        <w:rPr>
          <w:rFonts w:ascii="Times" w:eastAsia="Times" w:hAnsi="Times" w:cs="Times"/>
          <w:b/>
          <w:sz w:val="26"/>
          <w:szCs w:val="26"/>
        </w:rPr>
        <w:t>Introdução</w:t>
      </w:r>
      <w:proofErr w:type="spellEnd"/>
    </w:p>
    <w:p w14:paraId="23D3D510" w14:textId="77777777" w:rsidR="007D162F" w:rsidRPr="00BA31F5" w:rsidRDefault="00697E7A">
      <w:pPr>
        <w:spacing w:before="120"/>
        <w:jc w:val="both"/>
        <w:rPr>
          <w:rFonts w:ascii="Times" w:eastAsia="Times" w:hAnsi="Times" w:cs="Times"/>
          <w:sz w:val="24"/>
          <w:szCs w:val="24"/>
          <w:lang w:val="pt-BR"/>
        </w:rPr>
      </w:pPr>
      <w:r w:rsidRPr="00BA31F5">
        <w:rPr>
          <w:rFonts w:ascii="Times" w:eastAsia="Times" w:hAnsi="Times" w:cs="Times"/>
          <w:sz w:val="24"/>
          <w:szCs w:val="24"/>
          <w:lang w:val="pt-BR"/>
        </w:rPr>
        <w:t>O padrão de redes de comunicação sem fio baseado em IEEE 802.11 já é amplamente difundido, estando presente em grande parte das redes domésticas e corporativas. Essa popularidade pôde ser alcançada graças ao crescimento exponencial na última década do núme</w:t>
      </w:r>
      <w:r w:rsidRPr="00BA31F5">
        <w:rPr>
          <w:rFonts w:ascii="Times" w:eastAsia="Times" w:hAnsi="Times" w:cs="Times"/>
          <w:sz w:val="24"/>
          <w:szCs w:val="24"/>
          <w:lang w:val="pt-BR"/>
        </w:rPr>
        <w:t>ro de dispositivos móveis, tais como smartphones, notebooks e tablets, que causou um grande aumento na demanda por banda para transmissão de dados. Operando em 2.4GHz e 5GHz - e ocupando uma largura de banda de 100MHz e 150MHz, respectivamente - tal demand</w:t>
      </w:r>
      <w:r w:rsidRPr="00BA31F5">
        <w:rPr>
          <w:rFonts w:ascii="Times" w:eastAsia="Times" w:hAnsi="Times" w:cs="Times"/>
          <w:sz w:val="24"/>
          <w:szCs w:val="24"/>
          <w:lang w:val="pt-BR"/>
        </w:rPr>
        <w:t xml:space="preserve">a, somada à perspectiva da implantação das chamadas </w:t>
      </w:r>
      <w:proofErr w:type="spellStart"/>
      <w:r w:rsidRPr="00BA31F5">
        <w:rPr>
          <w:rFonts w:ascii="Times" w:eastAsia="Times" w:hAnsi="Times" w:cs="Times"/>
          <w:i/>
          <w:sz w:val="24"/>
          <w:szCs w:val="24"/>
          <w:lang w:val="pt-BR"/>
        </w:rPr>
        <w:t>Smart</w:t>
      </w:r>
      <w:proofErr w:type="spellEnd"/>
      <w:r w:rsidRPr="00BA31F5">
        <w:rPr>
          <w:rFonts w:ascii="Times" w:eastAsia="Times" w:hAnsi="Times" w:cs="Times"/>
          <w:i/>
          <w:sz w:val="24"/>
          <w:szCs w:val="24"/>
          <w:lang w:val="pt-BR"/>
        </w:rPr>
        <w:t xml:space="preserve"> Grids</w:t>
      </w:r>
      <w:r w:rsidRPr="00BA31F5">
        <w:rPr>
          <w:rFonts w:ascii="Times" w:eastAsia="Times" w:hAnsi="Times" w:cs="Times"/>
          <w:sz w:val="24"/>
          <w:szCs w:val="24"/>
          <w:lang w:val="pt-BR"/>
        </w:rPr>
        <w:t>, futuramente levará o sistema à saturação do espectro de frequências disponível, chamada de banda ISM (</w:t>
      </w:r>
      <w:r w:rsidRPr="00BA31F5">
        <w:rPr>
          <w:rFonts w:ascii="Times" w:eastAsia="Times" w:hAnsi="Times" w:cs="Times"/>
          <w:i/>
          <w:sz w:val="24"/>
          <w:szCs w:val="24"/>
          <w:lang w:val="pt-BR"/>
        </w:rPr>
        <w:t xml:space="preserve">Industrial, </w:t>
      </w:r>
      <w:proofErr w:type="spellStart"/>
      <w:r w:rsidRPr="00BA31F5">
        <w:rPr>
          <w:rFonts w:ascii="Times" w:eastAsia="Times" w:hAnsi="Times" w:cs="Times"/>
          <w:i/>
          <w:sz w:val="24"/>
          <w:szCs w:val="24"/>
          <w:lang w:val="pt-BR"/>
        </w:rPr>
        <w:t>Scientific</w:t>
      </w:r>
      <w:proofErr w:type="spellEnd"/>
      <w:r w:rsidRPr="00BA31F5">
        <w:rPr>
          <w:rFonts w:ascii="Times" w:eastAsia="Times" w:hAnsi="Times" w:cs="Times"/>
          <w:i/>
          <w:sz w:val="24"/>
          <w:szCs w:val="24"/>
          <w:lang w:val="pt-BR"/>
        </w:rPr>
        <w:t xml:space="preserve">, </w:t>
      </w:r>
      <w:proofErr w:type="spellStart"/>
      <w:proofErr w:type="gramStart"/>
      <w:r w:rsidRPr="00BA31F5">
        <w:rPr>
          <w:rFonts w:ascii="Times" w:eastAsia="Times" w:hAnsi="Times" w:cs="Times"/>
          <w:i/>
          <w:sz w:val="24"/>
          <w:szCs w:val="24"/>
          <w:lang w:val="pt-BR"/>
        </w:rPr>
        <w:t>and</w:t>
      </w:r>
      <w:proofErr w:type="spellEnd"/>
      <w:r w:rsidRPr="00BA31F5">
        <w:rPr>
          <w:rFonts w:ascii="Times" w:eastAsia="Times" w:hAnsi="Times" w:cs="Times"/>
          <w:i/>
          <w:sz w:val="24"/>
          <w:szCs w:val="24"/>
          <w:lang w:val="pt-BR"/>
        </w:rPr>
        <w:t xml:space="preserve">  Medical</w:t>
      </w:r>
      <w:proofErr w:type="gramEnd"/>
      <w:r w:rsidRPr="00BA31F5">
        <w:rPr>
          <w:rFonts w:ascii="Times" w:eastAsia="Times" w:hAnsi="Times" w:cs="Times"/>
          <w:sz w:val="24"/>
          <w:szCs w:val="24"/>
          <w:lang w:val="pt-BR"/>
        </w:rPr>
        <w:t>).</w:t>
      </w:r>
    </w:p>
    <w:p w14:paraId="10A190B2" w14:textId="77777777" w:rsidR="007D162F" w:rsidRPr="00BA31F5" w:rsidRDefault="00697E7A">
      <w:pPr>
        <w:spacing w:before="120"/>
        <w:jc w:val="both"/>
        <w:rPr>
          <w:rFonts w:ascii="Times" w:eastAsia="Times" w:hAnsi="Times" w:cs="Times"/>
          <w:sz w:val="24"/>
          <w:szCs w:val="24"/>
          <w:lang w:val="pt-BR"/>
        </w:rPr>
      </w:pPr>
      <w:r w:rsidRPr="00BA31F5">
        <w:rPr>
          <w:rFonts w:ascii="Times" w:eastAsia="Times" w:hAnsi="Times" w:cs="Times"/>
          <w:sz w:val="24"/>
          <w:szCs w:val="24"/>
          <w:lang w:val="pt-BR"/>
        </w:rPr>
        <w:t>Enquanto que, em ambientes internos, os padrões de</w:t>
      </w:r>
      <w:r w:rsidRPr="00BA31F5">
        <w:rPr>
          <w:rFonts w:ascii="Times" w:eastAsia="Times" w:hAnsi="Times" w:cs="Times"/>
          <w:sz w:val="24"/>
          <w:szCs w:val="24"/>
          <w:lang w:val="pt-BR"/>
        </w:rPr>
        <w:t xml:space="preserve"> rede mais usados atualmente (IEEE 802.11a/b/g/n) possuem resultados satisfatórios, em ambientes externos - onde é possível que haja maiores distâncias entre os dispositivos - as perdas no meio passam a ser muito mais significativas. Isso ocorre por conta </w:t>
      </w:r>
      <w:r w:rsidRPr="00BA31F5">
        <w:rPr>
          <w:rFonts w:ascii="Times" w:eastAsia="Times" w:hAnsi="Times" w:cs="Times"/>
          <w:sz w:val="24"/>
          <w:szCs w:val="24"/>
          <w:lang w:val="pt-BR"/>
        </w:rPr>
        <w:t>das características de propagação das ondas eletromagnéticas, cujas perdas são tão maiores quanto maiores forem suas frequências.</w:t>
      </w:r>
    </w:p>
    <w:p w14:paraId="2138B3E3" w14:textId="706D57C4" w:rsidR="007D162F" w:rsidRDefault="00697E7A">
      <w:pPr>
        <w:spacing w:before="120"/>
        <w:jc w:val="both"/>
        <w:rPr>
          <w:ins w:id="15" w:author="Analucia Schiaffino Morales" w:date="2021-05-03T09:43:00Z"/>
          <w:rFonts w:ascii="Times" w:eastAsia="Times" w:hAnsi="Times" w:cs="Times"/>
          <w:sz w:val="24"/>
          <w:szCs w:val="24"/>
          <w:lang w:val="pt-BR"/>
        </w:rPr>
      </w:pPr>
      <w:r w:rsidRPr="00BA31F5">
        <w:rPr>
          <w:rFonts w:ascii="Times" w:eastAsia="Times" w:hAnsi="Times" w:cs="Times"/>
          <w:sz w:val="24"/>
          <w:szCs w:val="24"/>
          <w:lang w:val="pt-BR"/>
        </w:rPr>
        <w:t>Portanto, busca-se atualmente um padrão de redes sem fio que permita a comunicação em ambientes externos com melhor desempenho</w:t>
      </w:r>
      <w:r w:rsidRPr="00BA31F5">
        <w:rPr>
          <w:rFonts w:ascii="Times" w:eastAsia="Times" w:hAnsi="Times" w:cs="Times"/>
          <w:sz w:val="24"/>
          <w:szCs w:val="24"/>
          <w:lang w:val="pt-BR"/>
        </w:rPr>
        <w:t xml:space="preserve"> e pouca perda, com o objetivo de definir uma camada física (</w:t>
      </w:r>
      <w:proofErr w:type="spellStart"/>
      <w:r w:rsidRPr="00BA31F5">
        <w:rPr>
          <w:rFonts w:ascii="Times" w:eastAsia="Times" w:hAnsi="Times" w:cs="Times"/>
          <w:i/>
          <w:sz w:val="24"/>
          <w:szCs w:val="24"/>
          <w:lang w:val="pt-BR"/>
        </w:rPr>
        <w:t>Physical</w:t>
      </w:r>
      <w:proofErr w:type="spellEnd"/>
      <w:r w:rsidRPr="00BA31F5">
        <w:rPr>
          <w:rFonts w:ascii="Times" w:eastAsia="Times" w:hAnsi="Times" w:cs="Times"/>
          <w:i/>
          <w:sz w:val="24"/>
          <w:szCs w:val="24"/>
          <w:lang w:val="pt-BR"/>
        </w:rPr>
        <w:t xml:space="preserve"> </w:t>
      </w:r>
      <w:proofErr w:type="spellStart"/>
      <w:r w:rsidRPr="00BA31F5">
        <w:rPr>
          <w:rFonts w:ascii="Times" w:eastAsia="Times" w:hAnsi="Times" w:cs="Times"/>
          <w:i/>
          <w:sz w:val="24"/>
          <w:szCs w:val="24"/>
          <w:lang w:val="pt-BR"/>
        </w:rPr>
        <w:t>layer</w:t>
      </w:r>
      <w:proofErr w:type="spellEnd"/>
      <w:r w:rsidRPr="00BA31F5">
        <w:rPr>
          <w:rFonts w:ascii="Times" w:eastAsia="Times" w:hAnsi="Times" w:cs="Times"/>
          <w:sz w:val="24"/>
          <w:szCs w:val="24"/>
          <w:lang w:val="pt-BR"/>
        </w:rPr>
        <w:t xml:space="preserve"> - PHY) e de enlace (</w:t>
      </w:r>
      <w:r w:rsidRPr="00BA31F5">
        <w:rPr>
          <w:rFonts w:ascii="Times" w:eastAsia="Times" w:hAnsi="Times" w:cs="Times"/>
          <w:i/>
          <w:sz w:val="24"/>
          <w:szCs w:val="24"/>
          <w:lang w:val="pt-BR"/>
        </w:rPr>
        <w:t xml:space="preserve">Media Access </w:t>
      </w:r>
      <w:proofErr w:type="spellStart"/>
      <w:r w:rsidRPr="00BA31F5">
        <w:rPr>
          <w:rFonts w:ascii="Times" w:eastAsia="Times" w:hAnsi="Times" w:cs="Times"/>
          <w:i/>
          <w:sz w:val="24"/>
          <w:szCs w:val="24"/>
          <w:lang w:val="pt-BR"/>
        </w:rPr>
        <w:t>Control</w:t>
      </w:r>
      <w:proofErr w:type="spellEnd"/>
      <w:r w:rsidRPr="00BA31F5">
        <w:rPr>
          <w:rFonts w:ascii="Times" w:eastAsia="Times" w:hAnsi="Times" w:cs="Times"/>
          <w:sz w:val="24"/>
          <w:szCs w:val="24"/>
          <w:lang w:val="pt-BR"/>
        </w:rPr>
        <w:t xml:space="preserve"> - MAC) que satisfaça tais requisitos. Uma possível solução é o padrão ainda em desenvolvimento IEEE 802.11ah (também conhecido como Wi-Fi </w:t>
      </w:r>
      <w:proofErr w:type="spellStart"/>
      <w:r w:rsidRPr="00BA31F5">
        <w:rPr>
          <w:rFonts w:ascii="Times" w:eastAsia="Times" w:hAnsi="Times" w:cs="Times"/>
          <w:sz w:val="24"/>
          <w:szCs w:val="24"/>
          <w:lang w:val="pt-BR"/>
        </w:rPr>
        <w:t>H</w:t>
      </w:r>
      <w:r w:rsidRPr="00BA31F5">
        <w:rPr>
          <w:rFonts w:ascii="Times" w:eastAsia="Times" w:hAnsi="Times" w:cs="Times"/>
          <w:sz w:val="24"/>
          <w:szCs w:val="24"/>
          <w:lang w:val="pt-BR"/>
        </w:rPr>
        <w:t>aLow</w:t>
      </w:r>
      <w:proofErr w:type="spellEnd"/>
      <w:r w:rsidRPr="00BA31F5">
        <w:rPr>
          <w:rFonts w:ascii="Times" w:eastAsia="Times" w:hAnsi="Times" w:cs="Times"/>
          <w:sz w:val="24"/>
          <w:szCs w:val="24"/>
          <w:lang w:val="pt-BR"/>
        </w:rPr>
        <w:t xml:space="preserve"> ou ainda sub-1GHz), que propõe o uso de comunicações sem fio em uma faixa de frequência abaixo de 1GHz na banda ISM que, por ter frequência de operação menor, sofre menores perdas na propagação e tem maior alcance.</w:t>
      </w:r>
    </w:p>
    <w:p w14:paraId="2DCCF743" w14:textId="77777777" w:rsidR="00697E7A" w:rsidRPr="00BA31F5" w:rsidRDefault="00697E7A">
      <w:pPr>
        <w:spacing w:before="120"/>
        <w:jc w:val="both"/>
        <w:rPr>
          <w:rFonts w:ascii="Times" w:eastAsia="Times" w:hAnsi="Times" w:cs="Times"/>
          <w:sz w:val="24"/>
          <w:szCs w:val="24"/>
          <w:lang w:val="pt-BR"/>
        </w:rPr>
      </w:pPr>
    </w:p>
    <w:p w14:paraId="1759E049" w14:textId="77777777" w:rsidR="007D162F" w:rsidRDefault="00697E7A">
      <w:pPr>
        <w:numPr>
          <w:ilvl w:val="0"/>
          <w:numId w:val="1"/>
        </w:numPr>
        <w:spacing w:before="240"/>
        <w:jc w:val="both"/>
        <w:rPr>
          <w:rFonts w:ascii="Times" w:eastAsia="Times" w:hAnsi="Times" w:cs="Times"/>
          <w:b/>
          <w:sz w:val="26"/>
          <w:szCs w:val="26"/>
        </w:rPr>
      </w:pPr>
      <w:proofErr w:type="spellStart"/>
      <w:r>
        <w:rPr>
          <w:rFonts w:ascii="Times" w:eastAsia="Times" w:hAnsi="Times" w:cs="Times"/>
          <w:b/>
          <w:sz w:val="26"/>
          <w:szCs w:val="26"/>
        </w:rPr>
        <w:lastRenderedPageBreak/>
        <w:t>Características</w:t>
      </w:r>
      <w:proofErr w:type="spellEnd"/>
    </w:p>
    <w:p w14:paraId="6DFE1BAC" w14:textId="77777777" w:rsidR="007D162F" w:rsidRPr="00BA31F5" w:rsidRDefault="00697E7A">
      <w:pPr>
        <w:spacing w:before="120"/>
        <w:jc w:val="both"/>
        <w:rPr>
          <w:rFonts w:ascii="Times" w:eastAsia="Times" w:hAnsi="Times" w:cs="Times"/>
          <w:sz w:val="24"/>
          <w:szCs w:val="24"/>
          <w:lang w:val="pt-BR"/>
        </w:rPr>
      </w:pPr>
      <w:r w:rsidRPr="00697E7A">
        <w:rPr>
          <w:rFonts w:ascii="Times" w:eastAsia="Times" w:hAnsi="Times" w:cs="Times"/>
          <w:sz w:val="24"/>
          <w:szCs w:val="24"/>
          <w:highlight w:val="yellow"/>
          <w:lang w:val="pt-BR"/>
          <w:rPrChange w:id="16" w:author="Analucia Schiaffino Morales" w:date="2021-05-03T09:43:00Z">
            <w:rPr>
              <w:rFonts w:ascii="Times" w:eastAsia="Times" w:hAnsi="Times" w:cs="Times"/>
              <w:sz w:val="24"/>
              <w:szCs w:val="24"/>
              <w:lang w:val="pt-BR"/>
            </w:rPr>
          </w:rPrChange>
        </w:rPr>
        <w:t xml:space="preserve">As redes que operam </w:t>
      </w:r>
      <w:r w:rsidRPr="00697E7A">
        <w:rPr>
          <w:rFonts w:ascii="Times" w:eastAsia="Times" w:hAnsi="Times" w:cs="Times"/>
          <w:sz w:val="24"/>
          <w:szCs w:val="24"/>
          <w:highlight w:val="yellow"/>
          <w:lang w:val="pt-BR"/>
          <w:rPrChange w:id="17" w:author="Analucia Schiaffino Morales" w:date="2021-05-03T09:43:00Z">
            <w:rPr>
              <w:rFonts w:ascii="Times" w:eastAsia="Times" w:hAnsi="Times" w:cs="Times"/>
              <w:sz w:val="24"/>
              <w:szCs w:val="24"/>
              <w:lang w:val="pt-BR"/>
            </w:rPr>
          </w:rPrChange>
        </w:rPr>
        <w:t>em frequências próximas a 900MHz surgiram pela grande demanda por banda de transmissão sem fio. Adaptações surgiram nesse meio tempo a fim de suprir um pouco dessa demanda, tendo vantagem em algumas aplicações de redes de sensores, mas, com a falta de padr</w:t>
      </w:r>
      <w:r w:rsidRPr="00697E7A">
        <w:rPr>
          <w:rFonts w:ascii="Times" w:eastAsia="Times" w:hAnsi="Times" w:cs="Times"/>
          <w:sz w:val="24"/>
          <w:szCs w:val="24"/>
          <w:highlight w:val="yellow"/>
          <w:lang w:val="pt-BR"/>
          <w:rPrChange w:id="18" w:author="Analucia Schiaffino Morales" w:date="2021-05-03T09:43:00Z">
            <w:rPr>
              <w:rFonts w:ascii="Times" w:eastAsia="Times" w:hAnsi="Times" w:cs="Times"/>
              <w:sz w:val="24"/>
              <w:szCs w:val="24"/>
              <w:lang w:val="pt-BR"/>
            </w:rPr>
          </w:rPrChange>
        </w:rPr>
        <w:t xml:space="preserve">onização, surgem as desvantagens e assim cada fabricante precisa ter suas próprias implementações. O protocolo 802.11ah é um projeto que visa </w:t>
      </w:r>
      <w:proofErr w:type="gramStart"/>
      <w:r w:rsidRPr="00697E7A">
        <w:rPr>
          <w:rFonts w:ascii="Times" w:eastAsia="Times" w:hAnsi="Times" w:cs="Times"/>
          <w:sz w:val="24"/>
          <w:szCs w:val="24"/>
          <w:highlight w:val="yellow"/>
          <w:lang w:val="pt-BR"/>
          <w:rPrChange w:id="19" w:author="Analucia Schiaffino Morales" w:date="2021-05-03T09:43:00Z">
            <w:rPr>
              <w:rFonts w:ascii="Times" w:eastAsia="Times" w:hAnsi="Times" w:cs="Times"/>
              <w:sz w:val="24"/>
              <w:szCs w:val="24"/>
              <w:lang w:val="pt-BR"/>
            </w:rPr>
          </w:rPrChange>
        </w:rPr>
        <w:t>padronizar  essa</w:t>
      </w:r>
      <w:proofErr w:type="gramEnd"/>
      <w:r w:rsidRPr="00697E7A">
        <w:rPr>
          <w:rFonts w:ascii="Times" w:eastAsia="Times" w:hAnsi="Times" w:cs="Times"/>
          <w:sz w:val="24"/>
          <w:szCs w:val="24"/>
          <w:highlight w:val="yellow"/>
          <w:lang w:val="pt-BR"/>
          <w:rPrChange w:id="20" w:author="Analucia Schiaffino Morales" w:date="2021-05-03T09:43:00Z">
            <w:rPr>
              <w:rFonts w:ascii="Times" w:eastAsia="Times" w:hAnsi="Times" w:cs="Times"/>
              <w:sz w:val="24"/>
              <w:szCs w:val="24"/>
              <w:lang w:val="pt-BR"/>
            </w:rPr>
          </w:rPrChange>
        </w:rPr>
        <w:t xml:space="preserve"> implementação, mas cada país pode adotar a própria faixa de frequência para utilizá-lo. Dessa for</w:t>
      </w:r>
      <w:r w:rsidRPr="00697E7A">
        <w:rPr>
          <w:rFonts w:ascii="Times" w:eastAsia="Times" w:hAnsi="Times" w:cs="Times"/>
          <w:sz w:val="24"/>
          <w:szCs w:val="24"/>
          <w:highlight w:val="yellow"/>
          <w:lang w:val="pt-BR"/>
          <w:rPrChange w:id="21" w:author="Analucia Schiaffino Morales" w:date="2021-05-03T09:43:00Z">
            <w:rPr>
              <w:rFonts w:ascii="Times" w:eastAsia="Times" w:hAnsi="Times" w:cs="Times"/>
              <w:sz w:val="24"/>
              <w:szCs w:val="24"/>
              <w:lang w:val="pt-BR"/>
            </w:rPr>
          </w:rPrChange>
        </w:rPr>
        <w:t>ma, já foi reservada a banda ISM de 902 a 928 MHz nos EUA.</w:t>
      </w:r>
    </w:p>
    <w:p w14:paraId="48787671" w14:textId="77777777" w:rsidR="007D162F" w:rsidRPr="00BA31F5" w:rsidRDefault="00697E7A">
      <w:pPr>
        <w:spacing w:before="120"/>
        <w:jc w:val="both"/>
        <w:rPr>
          <w:rFonts w:ascii="Times" w:eastAsia="Times" w:hAnsi="Times" w:cs="Times"/>
          <w:sz w:val="24"/>
          <w:szCs w:val="24"/>
          <w:lang w:val="pt-BR"/>
        </w:rPr>
      </w:pPr>
      <w:r w:rsidRPr="00697E7A">
        <w:rPr>
          <w:rFonts w:ascii="Times" w:eastAsia="Times" w:hAnsi="Times" w:cs="Times"/>
          <w:sz w:val="24"/>
          <w:szCs w:val="24"/>
          <w:highlight w:val="yellow"/>
          <w:lang w:val="pt-BR"/>
          <w:rPrChange w:id="22" w:author="Analucia Schiaffino Morales" w:date="2021-05-03T09:43:00Z">
            <w:rPr>
              <w:rFonts w:ascii="Times" w:eastAsia="Times" w:hAnsi="Times" w:cs="Times"/>
              <w:sz w:val="24"/>
              <w:szCs w:val="24"/>
              <w:lang w:val="pt-BR"/>
            </w:rPr>
          </w:rPrChange>
        </w:rPr>
        <w:t>Com todos os problemas e alta demanda surgindo, além de um grande interesse em aliviar o tráfego nas bandas já existentes e explorar características de ondas de menor frequência, inicia-se o projet</w:t>
      </w:r>
      <w:r w:rsidRPr="00697E7A">
        <w:rPr>
          <w:rFonts w:ascii="Times" w:eastAsia="Times" w:hAnsi="Times" w:cs="Times"/>
          <w:sz w:val="24"/>
          <w:szCs w:val="24"/>
          <w:highlight w:val="yellow"/>
          <w:lang w:val="pt-BR"/>
          <w:rPrChange w:id="23" w:author="Analucia Schiaffino Morales" w:date="2021-05-03T09:43:00Z">
            <w:rPr>
              <w:rFonts w:ascii="Times" w:eastAsia="Times" w:hAnsi="Times" w:cs="Times"/>
              <w:sz w:val="24"/>
              <w:szCs w:val="24"/>
              <w:lang w:val="pt-BR"/>
            </w:rPr>
          </w:rPrChange>
        </w:rPr>
        <w:t xml:space="preserve">o das redes sub-1GHz, a 802.11ah, que opera com frequências abaixo de 1GHz. As redes sub-1GHz torna possível a obtenção de redes sem fio com maior alcance, em contrapartida surgem problemas de interferências que também estão sendo monitorados e corrigidos </w:t>
      </w:r>
      <w:r w:rsidRPr="00697E7A">
        <w:rPr>
          <w:rFonts w:ascii="Times" w:eastAsia="Times" w:hAnsi="Times" w:cs="Times"/>
          <w:sz w:val="24"/>
          <w:szCs w:val="24"/>
          <w:highlight w:val="yellow"/>
          <w:lang w:val="pt-BR"/>
          <w:rPrChange w:id="24" w:author="Analucia Schiaffino Morales" w:date="2021-05-03T09:43:00Z">
            <w:rPr>
              <w:rFonts w:ascii="Times" w:eastAsia="Times" w:hAnsi="Times" w:cs="Times"/>
              <w:sz w:val="24"/>
              <w:szCs w:val="24"/>
              <w:lang w:val="pt-BR"/>
            </w:rPr>
          </w:rPrChange>
        </w:rPr>
        <w:t xml:space="preserve">com o passar do tempo, com técnicas como o </w:t>
      </w:r>
      <w:proofErr w:type="spellStart"/>
      <w:r w:rsidRPr="00697E7A">
        <w:rPr>
          <w:rFonts w:ascii="Times" w:eastAsia="Times" w:hAnsi="Times" w:cs="Times"/>
          <w:sz w:val="24"/>
          <w:szCs w:val="24"/>
          <w:highlight w:val="yellow"/>
          <w:lang w:val="pt-BR"/>
          <w:rPrChange w:id="25" w:author="Analucia Schiaffino Morales" w:date="2021-05-03T09:43:00Z">
            <w:rPr>
              <w:rFonts w:ascii="Times" w:eastAsia="Times" w:hAnsi="Times" w:cs="Times"/>
              <w:sz w:val="24"/>
              <w:szCs w:val="24"/>
              <w:lang w:val="pt-BR"/>
            </w:rPr>
          </w:rPrChange>
        </w:rPr>
        <w:t>beamforming</w:t>
      </w:r>
      <w:proofErr w:type="spellEnd"/>
      <w:r w:rsidRPr="00697E7A">
        <w:rPr>
          <w:rFonts w:ascii="Times" w:eastAsia="Times" w:hAnsi="Times" w:cs="Times"/>
          <w:sz w:val="24"/>
          <w:szCs w:val="24"/>
          <w:highlight w:val="yellow"/>
          <w:lang w:val="pt-BR"/>
          <w:rPrChange w:id="26" w:author="Analucia Schiaffino Morales" w:date="2021-05-03T09:43:00Z">
            <w:rPr>
              <w:rFonts w:ascii="Times" w:eastAsia="Times" w:hAnsi="Times" w:cs="Times"/>
              <w:sz w:val="24"/>
              <w:szCs w:val="24"/>
              <w:lang w:val="pt-BR"/>
            </w:rPr>
          </w:rPrChange>
        </w:rPr>
        <w:t xml:space="preserve"> (técnica responsável por melhorar a transmissão de dados e alcance de redes Wi-Fi) e TDM (Time Division </w:t>
      </w:r>
      <w:proofErr w:type="spellStart"/>
      <w:r w:rsidRPr="00697E7A">
        <w:rPr>
          <w:rFonts w:ascii="Times" w:eastAsia="Times" w:hAnsi="Times" w:cs="Times"/>
          <w:sz w:val="24"/>
          <w:szCs w:val="24"/>
          <w:highlight w:val="yellow"/>
          <w:lang w:val="pt-BR"/>
          <w:rPrChange w:id="27" w:author="Analucia Schiaffino Morales" w:date="2021-05-03T09:43:00Z">
            <w:rPr>
              <w:rFonts w:ascii="Times" w:eastAsia="Times" w:hAnsi="Times" w:cs="Times"/>
              <w:sz w:val="24"/>
              <w:szCs w:val="24"/>
              <w:lang w:val="pt-BR"/>
            </w:rPr>
          </w:rPrChange>
        </w:rPr>
        <w:t>Multiplexing</w:t>
      </w:r>
      <w:proofErr w:type="spellEnd"/>
      <w:r w:rsidRPr="00697E7A">
        <w:rPr>
          <w:rFonts w:ascii="Times" w:eastAsia="Times" w:hAnsi="Times" w:cs="Times"/>
          <w:sz w:val="24"/>
          <w:szCs w:val="24"/>
          <w:highlight w:val="yellow"/>
          <w:lang w:val="pt-BR"/>
          <w:rPrChange w:id="28" w:author="Analucia Schiaffino Morales" w:date="2021-05-03T09:43:00Z">
            <w:rPr>
              <w:rFonts w:ascii="Times" w:eastAsia="Times" w:hAnsi="Times" w:cs="Times"/>
              <w:sz w:val="24"/>
              <w:szCs w:val="24"/>
              <w:lang w:val="pt-BR"/>
            </w:rPr>
          </w:rPrChange>
        </w:rPr>
        <w:t xml:space="preserve">, que permite a um dispositivo transmitir sinais em todo o espectro de frequência da </w:t>
      </w:r>
      <w:r w:rsidRPr="00697E7A">
        <w:rPr>
          <w:rFonts w:ascii="Times" w:eastAsia="Times" w:hAnsi="Times" w:cs="Times"/>
          <w:sz w:val="24"/>
          <w:szCs w:val="24"/>
          <w:highlight w:val="yellow"/>
          <w:lang w:val="pt-BR"/>
          <w:rPrChange w:id="29" w:author="Analucia Schiaffino Morales" w:date="2021-05-03T09:43:00Z">
            <w:rPr>
              <w:rFonts w:ascii="Times" w:eastAsia="Times" w:hAnsi="Times" w:cs="Times"/>
              <w:sz w:val="24"/>
              <w:szCs w:val="24"/>
              <w:lang w:val="pt-BR"/>
            </w:rPr>
          </w:rPrChange>
        </w:rPr>
        <w:t>banda dentro do mesmo espaço físico, onde cada dispositivo possui um tempo próprio para usar da banda).</w:t>
      </w:r>
    </w:p>
    <w:p w14:paraId="5064A8B0" w14:textId="77777777" w:rsidR="007D162F" w:rsidRPr="00697E7A" w:rsidRDefault="00697E7A">
      <w:pPr>
        <w:spacing w:before="120"/>
        <w:jc w:val="both"/>
        <w:rPr>
          <w:rFonts w:ascii="Times" w:eastAsia="Times" w:hAnsi="Times" w:cs="Times"/>
          <w:sz w:val="24"/>
          <w:szCs w:val="24"/>
          <w:highlight w:val="yellow"/>
          <w:lang w:val="pt-BR"/>
          <w:rPrChange w:id="30" w:author="Analucia Schiaffino Morales" w:date="2021-05-03T09:43:00Z">
            <w:rPr>
              <w:rFonts w:ascii="Times" w:eastAsia="Times" w:hAnsi="Times" w:cs="Times"/>
              <w:sz w:val="24"/>
              <w:szCs w:val="24"/>
              <w:lang w:val="pt-BR"/>
            </w:rPr>
          </w:rPrChange>
        </w:rPr>
      </w:pPr>
      <w:r w:rsidRPr="00697E7A">
        <w:rPr>
          <w:rFonts w:ascii="Times" w:eastAsia="Times" w:hAnsi="Times" w:cs="Times"/>
          <w:sz w:val="24"/>
          <w:szCs w:val="24"/>
          <w:highlight w:val="yellow"/>
          <w:lang w:val="pt-BR"/>
          <w:rPrChange w:id="31" w:author="Analucia Schiaffino Morales" w:date="2021-05-03T09:43:00Z">
            <w:rPr>
              <w:rFonts w:ascii="Times" w:eastAsia="Times" w:hAnsi="Times" w:cs="Times"/>
              <w:sz w:val="24"/>
              <w:szCs w:val="24"/>
              <w:lang w:val="pt-BR"/>
            </w:rPr>
          </w:rPrChange>
        </w:rPr>
        <w:t xml:space="preserve">Uma grande característica alcançada pelas redes 802.11ah é o aumento significativo de dispositivos se conectando e se comunicando entre si por conta da </w:t>
      </w:r>
      <w:r w:rsidRPr="00697E7A">
        <w:rPr>
          <w:rFonts w:ascii="Times" w:eastAsia="Times" w:hAnsi="Times" w:cs="Times"/>
          <w:sz w:val="24"/>
          <w:szCs w:val="24"/>
          <w:highlight w:val="yellow"/>
          <w:lang w:val="pt-BR"/>
          <w:rPrChange w:id="32" w:author="Analucia Schiaffino Morales" w:date="2021-05-03T09:43:00Z">
            <w:rPr>
              <w:rFonts w:ascii="Times" w:eastAsia="Times" w:hAnsi="Times" w:cs="Times"/>
              <w:sz w:val="24"/>
              <w:szCs w:val="24"/>
              <w:lang w:val="pt-BR"/>
            </w:rPr>
          </w:rPrChange>
        </w:rPr>
        <w:t>menor potência utilizada por dispositivos compatíveis com as redes sub-1GHz. Essa característica é um grande avanço em diversos pontos, considerando que muitas empresas necessitam de redes sem fio com um menor consumo de energia/bateria, o qual é proporcio</w:t>
      </w:r>
      <w:r w:rsidRPr="00697E7A">
        <w:rPr>
          <w:rFonts w:ascii="Times" w:eastAsia="Times" w:hAnsi="Times" w:cs="Times"/>
          <w:sz w:val="24"/>
          <w:szCs w:val="24"/>
          <w:highlight w:val="yellow"/>
          <w:lang w:val="pt-BR"/>
          <w:rPrChange w:id="33" w:author="Analucia Schiaffino Morales" w:date="2021-05-03T09:43:00Z">
            <w:rPr>
              <w:rFonts w:ascii="Times" w:eastAsia="Times" w:hAnsi="Times" w:cs="Times"/>
              <w:sz w:val="24"/>
              <w:szCs w:val="24"/>
              <w:lang w:val="pt-BR"/>
            </w:rPr>
          </w:rPrChange>
        </w:rPr>
        <w:t>nado pela utilização da rede 802.11ah.</w:t>
      </w:r>
    </w:p>
    <w:p w14:paraId="40A84765" w14:textId="77777777" w:rsidR="007D162F" w:rsidRPr="00697E7A" w:rsidRDefault="00697E7A">
      <w:pPr>
        <w:spacing w:before="120"/>
        <w:jc w:val="both"/>
        <w:rPr>
          <w:rFonts w:ascii="Times" w:eastAsia="Times" w:hAnsi="Times" w:cs="Times"/>
          <w:sz w:val="24"/>
          <w:szCs w:val="24"/>
          <w:highlight w:val="yellow"/>
          <w:lang w:val="pt-BR"/>
          <w:rPrChange w:id="34" w:author="Analucia Schiaffino Morales" w:date="2021-05-03T09:43:00Z">
            <w:rPr>
              <w:rFonts w:ascii="Times" w:eastAsia="Times" w:hAnsi="Times" w:cs="Times"/>
              <w:sz w:val="24"/>
              <w:szCs w:val="24"/>
              <w:lang w:val="pt-BR"/>
            </w:rPr>
          </w:rPrChange>
        </w:rPr>
      </w:pPr>
      <w:r w:rsidRPr="00697E7A">
        <w:rPr>
          <w:rFonts w:ascii="Times" w:eastAsia="Times" w:hAnsi="Times" w:cs="Times"/>
          <w:sz w:val="24"/>
          <w:szCs w:val="24"/>
          <w:highlight w:val="yellow"/>
          <w:lang w:val="pt-BR"/>
          <w:rPrChange w:id="35" w:author="Analucia Schiaffino Morales" w:date="2021-05-03T09:43:00Z">
            <w:rPr>
              <w:rFonts w:ascii="Times" w:eastAsia="Times" w:hAnsi="Times" w:cs="Times"/>
              <w:sz w:val="24"/>
              <w:szCs w:val="24"/>
              <w:lang w:val="pt-BR"/>
            </w:rPr>
          </w:rPrChange>
        </w:rPr>
        <w:t xml:space="preserve">Em termos de camada física, o padrão das redes sub-1GHz terá suporte para canais de 2, 4, 8 e 16MHz. Adicionalmente, canais de 1MHz serão adotados como unidades de canal base. Dessa forma, assim como nos padrões IEEE </w:t>
      </w:r>
      <w:r w:rsidRPr="00697E7A">
        <w:rPr>
          <w:rFonts w:ascii="Times" w:eastAsia="Times" w:hAnsi="Times" w:cs="Times"/>
          <w:sz w:val="24"/>
          <w:szCs w:val="24"/>
          <w:highlight w:val="yellow"/>
          <w:lang w:val="pt-BR"/>
          <w:rPrChange w:id="36" w:author="Analucia Schiaffino Morales" w:date="2021-05-03T09:43:00Z">
            <w:rPr>
              <w:rFonts w:ascii="Times" w:eastAsia="Times" w:hAnsi="Times" w:cs="Times"/>
              <w:sz w:val="24"/>
              <w:szCs w:val="24"/>
              <w:lang w:val="pt-BR"/>
            </w:rPr>
          </w:rPrChange>
        </w:rPr>
        <w:t xml:space="preserve">802.11n e IEEE 802.11ac, canais de maior largura serão obtidos pela união de canais mais estreitos. A distribuição de canais é feita de forma diferente ao redor do mundo, uma forma para cada país, e os </w:t>
      </w:r>
      <w:proofErr w:type="gramStart"/>
      <w:r w:rsidRPr="00697E7A">
        <w:rPr>
          <w:rFonts w:ascii="Times" w:eastAsia="Times" w:hAnsi="Times" w:cs="Times"/>
          <w:sz w:val="24"/>
          <w:szCs w:val="24"/>
          <w:highlight w:val="yellow"/>
          <w:lang w:val="pt-BR"/>
          <w:rPrChange w:id="37" w:author="Analucia Schiaffino Morales" w:date="2021-05-03T09:43:00Z">
            <w:rPr>
              <w:rFonts w:ascii="Times" w:eastAsia="Times" w:hAnsi="Times" w:cs="Times"/>
              <w:sz w:val="24"/>
              <w:szCs w:val="24"/>
              <w:lang w:val="pt-BR"/>
            </w:rPr>
          </w:rPrChange>
        </w:rPr>
        <w:t>EUA  por</w:t>
      </w:r>
      <w:proofErr w:type="gramEnd"/>
      <w:r w:rsidRPr="00697E7A">
        <w:rPr>
          <w:rFonts w:ascii="Times" w:eastAsia="Times" w:hAnsi="Times" w:cs="Times"/>
          <w:sz w:val="24"/>
          <w:szCs w:val="24"/>
          <w:highlight w:val="yellow"/>
          <w:lang w:val="pt-BR"/>
          <w:rPrChange w:id="38" w:author="Analucia Schiaffino Morales" w:date="2021-05-03T09:43:00Z">
            <w:rPr>
              <w:rFonts w:ascii="Times" w:eastAsia="Times" w:hAnsi="Times" w:cs="Times"/>
              <w:sz w:val="24"/>
              <w:szCs w:val="24"/>
              <w:lang w:val="pt-BR"/>
            </w:rPr>
          </w:rPrChange>
        </w:rPr>
        <w:t xml:space="preserve"> exemplo, tem banda disponível de 902 a 928 MH</w:t>
      </w:r>
      <w:r w:rsidRPr="00697E7A">
        <w:rPr>
          <w:rFonts w:ascii="Times" w:eastAsia="Times" w:hAnsi="Times" w:cs="Times"/>
          <w:sz w:val="24"/>
          <w:szCs w:val="24"/>
          <w:highlight w:val="yellow"/>
          <w:lang w:val="pt-BR"/>
          <w:rPrChange w:id="39" w:author="Analucia Schiaffino Morales" w:date="2021-05-03T09:43:00Z">
            <w:rPr>
              <w:rFonts w:ascii="Times" w:eastAsia="Times" w:hAnsi="Times" w:cs="Times"/>
              <w:sz w:val="24"/>
              <w:szCs w:val="24"/>
              <w:lang w:val="pt-BR"/>
            </w:rPr>
          </w:rPrChange>
        </w:rPr>
        <w:t>z.</w:t>
      </w:r>
    </w:p>
    <w:p w14:paraId="12C7D745" w14:textId="77777777" w:rsidR="007D162F" w:rsidRPr="00697E7A" w:rsidRDefault="00697E7A">
      <w:pPr>
        <w:spacing w:before="120"/>
        <w:jc w:val="both"/>
        <w:rPr>
          <w:highlight w:val="yellow"/>
          <w:lang w:val="pt-BR"/>
          <w:rPrChange w:id="40" w:author="Analucia Schiaffino Morales" w:date="2021-05-03T09:43:00Z">
            <w:rPr>
              <w:lang w:val="pt-BR"/>
            </w:rPr>
          </w:rPrChange>
        </w:rPr>
      </w:pPr>
      <w:r w:rsidRPr="00697E7A">
        <w:rPr>
          <w:rFonts w:ascii="Times" w:eastAsia="Times" w:hAnsi="Times" w:cs="Times"/>
          <w:sz w:val="24"/>
          <w:szCs w:val="24"/>
          <w:highlight w:val="yellow"/>
          <w:lang w:val="pt-BR"/>
          <w:rPrChange w:id="41" w:author="Analucia Schiaffino Morales" w:date="2021-05-03T09:43:00Z">
            <w:rPr>
              <w:rFonts w:ascii="Times" w:eastAsia="Times" w:hAnsi="Times" w:cs="Times"/>
              <w:sz w:val="24"/>
              <w:szCs w:val="24"/>
              <w:lang w:val="pt-BR"/>
            </w:rPr>
          </w:rPrChange>
        </w:rPr>
        <w:t>Quando mencionamos melhorias como: maior número de estações, economia de energia e mecanismos para maior taxa de transmissão, relacionamos de uma forma direta com a camada MAC. Nos padrões atuais de 802.11, um ponto de acesso tem no máximo 2.007 estaçõe</w:t>
      </w:r>
      <w:r w:rsidRPr="00697E7A">
        <w:rPr>
          <w:rFonts w:ascii="Times" w:eastAsia="Times" w:hAnsi="Times" w:cs="Times"/>
          <w:sz w:val="24"/>
          <w:szCs w:val="24"/>
          <w:highlight w:val="yellow"/>
          <w:lang w:val="pt-BR"/>
          <w:rPrChange w:id="42" w:author="Analucia Schiaffino Morales" w:date="2021-05-03T09:43:00Z">
            <w:rPr>
              <w:rFonts w:ascii="Times" w:eastAsia="Times" w:hAnsi="Times" w:cs="Times"/>
              <w:sz w:val="24"/>
              <w:szCs w:val="24"/>
              <w:lang w:val="pt-BR"/>
            </w:rPr>
          </w:rPrChange>
        </w:rPr>
        <w:t xml:space="preserve">s associadas por conta do comprimento limitado do conjunto de bits que caracteriza o AID (Identificador de Associação). O padrão 802.11ah é composto por um conjunto de 13 bits, assim o número de estações associadas a um determinado ponto de acesso será de </w:t>
      </w:r>
      <w:r w:rsidRPr="00697E7A">
        <w:rPr>
          <w:rFonts w:ascii="Times" w:eastAsia="Times" w:hAnsi="Times" w:cs="Times"/>
          <w:sz w:val="24"/>
          <w:szCs w:val="24"/>
          <w:highlight w:val="yellow"/>
          <w:lang w:val="pt-BR"/>
          <w:rPrChange w:id="43" w:author="Analucia Schiaffino Morales" w:date="2021-05-03T09:43:00Z">
            <w:rPr>
              <w:rFonts w:ascii="Times" w:eastAsia="Times" w:hAnsi="Times" w:cs="Times"/>
              <w:sz w:val="24"/>
              <w:szCs w:val="24"/>
              <w:lang w:val="pt-BR"/>
            </w:rPr>
          </w:rPrChange>
        </w:rPr>
        <w:t xml:space="preserve">8.191 estações. Esses 13 bits serão particionados em 4 níveis hierárquicos e cada estação ficará em uma posição dentro de sub-bloco, permitindo realizar a indicação de várias estações apenas com seu ID, e não todas as </w:t>
      </w:r>
      <w:proofErr w:type="spellStart"/>
      <w:r w:rsidRPr="00697E7A">
        <w:rPr>
          <w:rFonts w:ascii="Times" w:eastAsia="Times" w:hAnsi="Times" w:cs="Times"/>
          <w:sz w:val="24"/>
          <w:szCs w:val="24"/>
          <w:highlight w:val="yellow"/>
          <w:lang w:val="pt-BR"/>
          <w:rPrChange w:id="44" w:author="Analucia Schiaffino Morales" w:date="2021-05-03T09:43:00Z">
            <w:rPr>
              <w:rFonts w:ascii="Times" w:eastAsia="Times" w:hAnsi="Times" w:cs="Times"/>
              <w:sz w:val="24"/>
              <w:szCs w:val="24"/>
              <w:lang w:val="pt-BR"/>
            </w:rPr>
          </w:rPrChange>
        </w:rPr>
        <w:t>AID’s</w:t>
      </w:r>
      <w:proofErr w:type="spellEnd"/>
      <w:r w:rsidRPr="00697E7A">
        <w:rPr>
          <w:rFonts w:ascii="Times" w:eastAsia="Times" w:hAnsi="Times" w:cs="Times"/>
          <w:sz w:val="24"/>
          <w:szCs w:val="24"/>
          <w:highlight w:val="yellow"/>
          <w:lang w:val="pt-BR"/>
          <w:rPrChange w:id="45" w:author="Analucia Schiaffino Morales" w:date="2021-05-03T09:43:00Z">
            <w:rPr>
              <w:rFonts w:ascii="Times" w:eastAsia="Times" w:hAnsi="Times" w:cs="Times"/>
              <w:sz w:val="24"/>
              <w:szCs w:val="24"/>
              <w:lang w:val="pt-BR"/>
            </w:rPr>
          </w:rPrChange>
        </w:rPr>
        <w:t xml:space="preserve"> para cada estação.</w:t>
      </w:r>
    </w:p>
    <w:p w14:paraId="179A22EC" w14:textId="77777777" w:rsidR="007D162F" w:rsidRPr="00697E7A" w:rsidRDefault="00697E7A">
      <w:pPr>
        <w:numPr>
          <w:ilvl w:val="0"/>
          <w:numId w:val="1"/>
        </w:numPr>
        <w:spacing w:before="240"/>
        <w:jc w:val="both"/>
        <w:rPr>
          <w:rFonts w:ascii="Times" w:eastAsia="Times" w:hAnsi="Times" w:cs="Times"/>
          <w:b/>
          <w:sz w:val="26"/>
          <w:szCs w:val="26"/>
          <w:highlight w:val="yellow"/>
          <w:rPrChange w:id="46" w:author="Analucia Schiaffino Morales" w:date="2021-05-03T09:43:00Z">
            <w:rPr>
              <w:rFonts w:ascii="Times" w:eastAsia="Times" w:hAnsi="Times" w:cs="Times"/>
              <w:b/>
              <w:sz w:val="26"/>
              <w:szCs w:val="26"/>
            </w:rPr>
          </w:rPrChange>
        </w:rPr>
      </w:pPr>
      <w:proofErr w:type="spellStart"/>
      <w:r w:rsidRPr="00697E7A">
        <w:rPr>
          <w:rFonts w:ascii="Times" w:eastAsia="Times" w:hAnsi="Times" w:cs="Times"/>
          <w:b/>
          <w:sz w:val="26"/>
          <w:szCs w:val="26"/>
          <w:highlight w:val="yellow"/>
          <w:rPrChange w:id="47" w:author="Analucia Schiaffino Morales" w:date="2021-05-03T09:43:00Z">
            <w:rPr>
              <w:rFonts w:ascii="Times" w:eastAsia="Times" w:hAnsi="Times" w:cs="Times"/>
              <w:b/>
              <w:sz w:val="26"/>
              <w:szCs w:val="26"/>
            </w:rPr>
          </w:rPrChange>
        </w:rPr>
        <w:t>Funcionamento</w:t>
      </w:r>
      <w:proofErr w:type="spellEnd"/>
    </w:p>
    <w:p w14:paraId="0F3A7BB3" w14:textId="77777777" w:rsidR="007D162F" w:rsidRPr="00697E7A" w:rsidRDefault="00697E7A">
      <w:pPr>
        <w:spacing w:before="120"/>
        <w:jc w:val="both"/>
        <w:rPr>
          <w:rFonts w:ascii="Times" w:eastAsia="Times" w:hAnsi="Times" w:cs="Times"/>
          <w:sz w:val="24"/>
          <w:szCs w:val="24"/>
          <w:highlight w:val="yellow"/>
          <w:lang w:val="pt-BR"/>
          <w:rPrChange w:id="48" w:author="Analucia Schiaffino Morales" w:date="2021-05-03T09:44:00Z">
            <w:rPr>
              <w:rFonts w:ascii="Times" w:eastAsia="Times" w:hAnsi="Times" w:cs="Times"/>
              <w:sz w:val="24"/>
              <w:szCs w:val="24"/>
              <w:lang w:val="pt-BR"/>
            </w:rPr>
          </w:rPrChange>
        </w:rPr>
      </w:pPr>
      <w:commentRangeStart w:id="49"/>
      <w:r w:rsidRPr="00697E7A">
        <w:rPr>
          <w:rFonts w:ascii="Times" w:eastAsia="Times" w:hAnsi="Times" w:cs="Times"/>
          <w:sz w:val="24"/>
          <w:szCs w:val="24"/>
          <w:highlight w:val="yellow"/>
          <w:lang w:val="pt-BR"/>
          <w:rPrChange w:id="50" w:author="Analucia Schiaffino Morales" w:date="2021-05-03T09:44:00Z">
            <w:rPr>
              <w:rFonts w:ascii="Times" w:eastAsia="Times" w:hAnsi="Times" w:cs="Times"/>
              <w:sz w:val="24"/>
              <w:szCs w:val="24"/>
              <w:lang w:val="pt-BR"/>
            </w:rPr>
          </w:rPrChange>
        </w:rPr>
        <w:lastRenderedPageBreak/>
        <w:t>Foram</w:t>
      </w:r>
      <w:commentRangeEnd w:id="49"/>
      <w:r w:rsidRPr="00697E7A">
        <w:rPr>
          <w:rStyle w:val="Refdecomentrio"/>
          <w:highlight w:val="yellow"/>
          <w:rPrChange w:id="51" w:author="Analucia Schiaffino Morales" w:date="2021-05-03T09:44:00Z">
            <w:rPr>
              <w:rStyle w:val="Refdecomentrio"/>
            </w:rPr>
          </w:rPrChange>
        </w:rPr>
        <w:commentReference w:id="49"/>
      </w:r>
      <w:r w:rsidRPr="00697E7A">
        <w:rPr>
          <w:rFonts w:ascii="Times" w:eastAsia="Times" w:hAnsi="Times" w:cs="Times"/>
          <w:sz w:val="24"/>
          <w:szCs w:val="24"/>
          <w:highlight w:val="yellow"/>
          <w:lang w:val="pt-BR"/>
          <w:rPrChange w:id="52" w:author="Analucia Schiaffino Morales" w:date="2021-05-03T09:44:00Z">
            <w:rPr>
              <w:rFonts w:ascii="Times" w:eastAsia="Times" w:hAnsi="Times" w:cs="Times"/>
              <w:sz w:val="24"/>
              <w:szCs w:val="24"/>
              <w:lang w:val="pt-BR"/>
            </w:rPr>
          </w:rPrChange>
        </w:rPr>
        <w:t xml:space="preserve"> definidos para o protocolo IEEE 802.11ah dois métodos de operação, o primeiro sendo o método TIM (</w:t>
      </w:r>
      <w:proofErr w:type="spellStart"/>
      <w:r w:rsidRPr="00697E7A">
        <w:rPr>
          <w:rFonts w:ascii="Times" w:eastAsia="Times" w:hAnsi="Times" w:cs="Times"/>
          <w:i/>
          <w:sz w:val="24"/>
          <w:szCs w:val="24"/>
          <w:highlight w:val="yellow"/>
          <w:lang w:val="pt-BR"/>
          <w:rPrChange w:id="53" w:author="Analucia Schiaffino Morales" w:date="2021-05-03T09:44:00Z">
            <w:rPr>
              <w:rFonts w:ascii="Times" w:eastAsia="Times" w:hAnsi="Times" w:cs="Times"/>
              <w:i/>
              <w:sz w:val="24"/>
              <w:szCs w:val="24"/>
              <w:lang w:val="pt-BR"/>
            </w:rPr>
          </w:rPrChange>
        </w:rPr>
        <w:t>Traffic</w:t>
      </w:r>
      <w:proofErr w:type="spellEnd"/>
      <w:r w:rsidRPr="00697E7A">
        <w:rPr>
          <w:rFonts w:ascii="Times" w:eastAsia="Times" w:hAnsi="Times" w:cs="Times"/>
          <w:i/>
          <w:sz w:val="24"/>
          <w:szCs w:val="24"/>
          <w:highlight w:val="yellow"/>
          <w:lang w:val="pt-BR"/>
          <w:rPrChange w:id="54" w:author="Analucia Schiaffino Morales" w:date="2021-05-03T09:44:00Z">
            <w:rPr>
              <w:rFonts w:ascii="Times" w:eastAsia="Times" w:hAnsi="Times" w:cs="Times"/>
              <w:i/>
              <w:sz w:val="24"/>
              <w:szCs w:val="24"/>
              <w:lang w:val="pt-BR"/>
            </w:rPr>
          </w:rPrChange>
        </w:rPr>
        <w:t xml:space="preserve"> </w:t>
      </w:r>
      <w:proofErr w:type="spellStart"/>
      <w:r w:rsidRPr="00697E7A">
        <w:rPr>
          <w:rFonts w:ascii="Times" w:eastAsia="Times" w:hAnsi="Times" w:cs="Times"/>
          <w:i/>
          <w:sz w:val="24"/>
          <w:szCs w:val="24"/>
          <w:highlight w:val="yellow"/>
          <w:lang w:val="pt-BR"/>
          <w:rPrChange w:id="55" w:author="Analucia Schiaffino Morales" w:date="2021-05-03T09:44:00Z">
            <w:rPr>
              <w:rFonts w:ascii="Times" w:eastAsia="Times" w:hAnsi="Times" w:cs="Times"/>
              <w:i/>
              <w:sz w:val="24"/>
              <w:szCs w:val="24"/>
              <w:lang w:val="pt-BR"/>
            </w:rPr>
          </w:rPrChange>
        </w:rPr>
        <w:t>Indication</w:t>
      </w:r>
      <w:proofErr w:type="spellEnd"/>
      <w:r w:rsidRPr="00697E7A">
        <w:rPr>
          <w:rFonts w:ascii="Times" w:eastAsia="Times" w:hAnsi="Times" w:cs="Times"/>
          <w:i/>
          <w:sz w:val="24"/>
          <w:szCs w:val="24"/>
          <w:highlight w:val="yellow"/>
          <w:lang w:val="pt-BR"/>
          <w:rPrChange w:id="56" w:author="Analucia Schiaffino Morales" w:date="2021-05-03T09:44:00Z">
            <w:rPr>
              <w:rFonts w:ascii="Times" w:eastAsia="Times" w:hAnsi="Times" w:cs="Times"/>
              <w:i/>
              <w:sz w:val="24"/>
              <w:szCs w:val="24"/>
              <w:lang w:val="pt-BR"/>
            </w:rPr>
          </w:rPrChange>
        </w:rPr>
        <w:t xml:space="preserve"> Map</w:t>
      </w:r>
      <w:r w:rsidRPr="00697E7A">
        <w:rPr>
          <w:rFonts w:ascii="Times" w:eastAsia="Times" w:hAnsi="Times" w:cs="Times"/>
          <w:sz w:val="24"/>
          <w:szCs w:val="24"/>
          <w:highlight w:val="yellow"/>
          <w:lang w:val="pt-BR"/>
          <w:rPrChange w:id="57" w:author="Analucia Schiaffino Morales" w:date="2021-05-03T09:44:00Z">
            <w:rPr>
              <w:rFonts w:ascii="Times" w:eastAsia="Times" w:hAnsi="Times" w:cs="Times"/>
              <w:sz w:val="24"/>
              <w:szCs w:val="24"/>
              <w:lang w:val="pt-BR"/>
            </w:rPr>
          </w:rPrChange>
        </w:rPr>
        <w:t>) e o segundo o método não-TIM. As estações podem escolher com qual método irão funcionar.</w:t>
      </w:r>
    </w:p>
    <w:p w14:paraId="51A82BD6" w14:textId="77777777" w:rsidR="007D162F" w:rsidRPr="00697E7A" w:rsidRDefault="00697E7A">
      <w:pPr>
        <w:spacing w:before="120"/>
        <w:jc w:val="both"/>
        <w:rPr>
          <w:rFonts w:ascii="Times" w:eastAsia="Times" w:hAnsi="Times" w:cs="Times"/>
          <w:sz w:val="24"/>
          <w:szCs w:val="24"/>
          <w:highlight w:val="yellow"/>
          <w:lang w:val="pt-BR"/>
          <w:rPrChange w:id="58" w:author="Analucia Schiaffino Morales" w:date="2021-05-03T09:44:00Z">
            <w:rPr>
              <w:rFonts w:ascii="Times" w:eastAsia="Times" w:hAnsi="Times" w:cs="Times"/>
              <w:sz w:val="24"/>
              <w:szCs w:val="24"/>
              <w:lang w:val="pt-BR"/>
            </w:rPr>
          </w:rPrChange>
        </w:rPr>
      </w:pPr>
      <w:r w:rsidRPr="00697E7A">
        <w:rPr>
          <w:rFonts w:ascii="Times" w:eastAsia="Times" w:hAnsi="Times" w:cs="Times"/>
          <w:sz w:val="24"/>
          <w:szCs w:val="24"/>
          <w:highlight w:val="yellow"/>
          <w:lang w:val="pt-BR"/>
          <w:rPrChange w:id="59" w:author="Analucia Schiaffino Morales" w:date="2021-05-03T09:44:00Z">
            <w:rPr>
              <w:rFonts w:ascii="Times" w:eastAsia="Times" w:hAnsi="Times" w:cs="Times"/>
              <w:sz w:val="24"/>
              <w:szCs w:val="24"/>
              <w:lang w:val="pt-BR"/>
            </w:rPr>
          </w:rPrChange>
        </w:rPr>
        <w:t xml:space="preserve">De acordo com </w:t>
      </w:r>
      <w:proofErr w:type="spellStart"/>
      <w:r w:rsidRPr="00697E7A">
        <w:rPr>
          <w:rFonts w:ascii="Times" w:eastAsia="Times" w:hAnsi="Times" w:cs="Times"/>
          <w:sz w:val="24"/>
          <w:szCs w:val="24"/>
          <w:highlight w:val="yellow"/>
          <w:lang w:val="pt-BR"/>
          <w:rPrChange w:id="60" w:author="Analucia Schiaffino Morales" w:date="2021-05-03T09:44:00Z">
            <w:rPr>
              <w:rFonts w:ascii="Times" w:eastAsia="Times" w:hAnsi="Times" w:cs="Times"/>
              <w:sz w:val="24"/>
              <w:szCs w:val="24"/>
              <w:lang w:val="pt-BR"/>
            </w:rPr>
          </w:rPrChange>
        </w:rPr>
        <w:t>Šljivo</w:t>
      </w:r>
      <w:proofErr w:type="spellEnd"/>
      <w:r w:rsidRPr="00697E7A">
        <w:rPr>
          <w:rFonts w:ascii="Times" w:eastAsia="Times" w:hAnsi="Times" w:cs="Times"/>
          <w:sz w:val="24"/>
          <w:szCs w:val="24"/>
          <w:highlight w:val="yellow"/>
          <w:lang w:val="pt-BR"/>
          <w:rPrChange w:id="61" w:author="Analucia Schiaffino Morales" w:date="2021-05-03T09:44:00Z">
            <w:rPr>
              <w:rFonts w:ascii="Times" w:eastAsia="Times" w:hAnsi="Times" w:cs="Times"/>
              <w:sz w:val="24"/>
              <w:szCs w:val="24"/>
              <w:lang w:val="pt-BR"/>
            </w:rPr>
          </w:rPrChange>
        </w:rPr>
        <w:t>, Amina, et al. as</w:t>
      </w:r>
      <w:r w:rsidRPr="00697E7A">
        <w:rPr>
          <w:rFonts w:ascii="Times" w:eastAsia="Times" w:hAnsi="Times" w:cs="Times"/>
          <w:sz w:val="24"/>
          <w:szCs w:val="24"/>
          <w:highlight w:val="yellow"/>
          <w:lang w:val="pt-BR"/>
          <w:rPrChange w:id="62" w:author="Analucia Schiaffino Morales" w:date="2021-05-03T09:44:00Z">
            <w:rPr>
              <w:rFonts w:ascii="Times" w:eastAsia="Times" w:hAnsi="Times" w:cs="Times"/>
              <w:sz w:val="24"/>
              <w:szCs w:val="24"/>
              <w:lang w:val="pt-BR"/>
            </w:rPr>
          </w:rPrChange>
        </w:rPr>
        <w:t xml:space="preserve"> estações que funcionam utilizando o método TIM têm acesso periódico ao meio e são normalmente utilizadas para requisitos de alta largura de banda, além de receberem acesso </w:t>
      </w:r>
      <w:proofErr w:type="spellStart"/>
      <w:r w:rsidRPr="00697E7A">
        <w:rPr>
          <w:rFonts w:ascii="Times" w:eastAsia="Times" w:hAnsi="Times" w:cs="Times"/>
          <w:i/>
          <w:sz w:val="24"/>
          <w:szCs w:val="24"/>
          <w:highlight w:val="yellow"/>
          <w:lang w:val="pt-BR"/>
          <w:rPrChange w:id="63" w:author="Analucia Schiaffino Morales" w:date="2021-05-03T09:44:00Z">
            <w:rPr>
              <w:rFonts w:ascii="Times" w:eastAsia="Times" w:hAnsi="Times" w:cs="Times"/>
              <w:i/>
              <w:sz w:val="24"/>
              <w:szCs w:val="24"/>
              <w:lang w:val="pt-BR"/>
            </w:rPr>
          </w:rPrChange>
        </w:rPr>
        <w:t>downlink</w:t>
      </w:r>
      <w:proofErr w:type="spellEnd"/>
      <w:r w:rsidRPr="00697E7A">
        <w:rPr>
          <w:rFonts w:ascii="Times" w:eastAsia="Times" w:hAnsi="Times" w:cs="Times"/>
          <w:i/>
          <w:sz w:val="24"/>
          <w:szCs w:val="24"/>
          <w:highlight w:val="yellow"/>
          <w:lang w:val="pt-BR"/>
          <w:rPrChange w:id="64" w:author="Analucia Schiaffino Morales" w:date="2021-05-03T09:44:00Z">
            <w:rPr>
              <w:rFonts w:ascii="Times" w:eastAsia="Times" w:hAnsi="Times" w:cs="Times"/>
              <w:i/>
              <w:sz w:val="24"/>
              <w:szCs w:val="24"/>
              <w:lang w:val="pt-BR"/>
            </w:rPr>
          </w:rPrChange>
        </w:rPr>
        <w:t xml:space="preserve"> </w:t>
      </w:r>
      <w:r w:rsidRPr="00697E7A">
        <w:rPr>
          <w:rFonts w:ascii="Times" w:eastAsia="Times" w:hAnsi="Times" w:cs="Times"/>
          <w:sz w:val="24"/>
          <w:szCs w:val="24"/>
          <w:highlight w:val="yellow"/>
          <w:lang w:val="pt-BR"/>
          <w:rPrChange w:id="65" w:author="Analucia Schiaffino Morales" w:date="2021-05-03T09:44:00Z">
            <w:rPr>
              <w:rFonts w:ascii="Times" w:eastAsia="Times" w:hAnsi="Times" w:cs="Times"/>
              <w:sz w:val="24"/>
              <w:szCs w:val="24"/>
              <w:lang w:val="pt-BR"/>
            </w:rPr>
          </w:rPrChange>
        </w:rPr>
        <w:t xml:space="preserve">e </w:t>
      </w:r>
      <w:proofErr w:type="spellStart"/>
      <w:r w:rsidRPr="00697E7A">
        <w:rPr>
          <w:rFonts w:ascii="Times" w:eastAsia="Times" w:hAnsi="Times" w:cs="Times"/>
          <w:i/>
          <w:sz w:val="24"/>
          <w:szCs w:val="24"/>
          <w:highlight w:val="yellow"/>
          <w:lang w:val="pt-BR"/>
          <w:rPrChange w:id="66" w:author="Analucia Schiaffino Morales" w:date="2021-05-03T09:44:00Z">
            <w:rPr>
              <w:rFonts w:ascii="Times" w:eastAsia="Times" w:hAnsi="Times" w:cs="Times"/>
              <w:i/>
              <w:sz w:val="24"/>
              <w:szCs w:val="24"/>
              <w:lang w:val="pt-BR"/>
            </w:rPr>
          </w:rPrChange>
        </w:rPr>
        <w:t>uplink</w:t>
      </w:r>
      <w:proofErr w:type="spellEnd"/>
      <w:r w:rsidRPr="00697E7A">
        <w:rPr>
          <w:rFonts w:ascii="Times" w:eastAsia="Times" w:hAnsi="Times" w:cs="Times"/>
          <w:sz w:val="24"/>
          <w:szCs w:val="24"/>
          <w:highlight w:val="yellow"/>
          <w:lang w:val="pt-BR"/>
          <w:rPrChange w:id="67" w:author="Analucia Schiaffino Morales" w:date="2021-05-03T09:44:00Z">
            <w:rPr>
              <w:rFonts w:ascii="Times" w:eastAsia="Times" w:hAnsi="Times" w:cs="Times"/>
              <w:sz w:val="24"/>
              <w:szCs w:val="24"/>
              <w:lang w:val="pt-BR"/>
            </w:rPr>
          </w:rPrChange>
        </w:rPr>
        <w:t>. Essas estações “acordam” periodicamente para receber o beacon qu</w:t>
      </w:r>
      <w:r w:rsidRPr="00697E7A">
        <w:rPr>
          <w:rFonts w:ascii="Times" w:eastAsia="Times" w:hAnsi="Times" w:cs="Times"/>
          <w:sz w:val="24"/>
          <w:szCs w:val="24"/>
          <w:highlight w:val="yellow"/>
          <w:lang w:val="pt-BR"/>
          <w:rPrChange w:id="68" w:author="Analucia Schiaffino Morales" w:date="2021-05-03T09:44:00Z">
            <w:rPr>
              <w:rFonts w:ascii="Times" w:eastAsia="Times" w:hAnsi="Times" w:cs="Times"/>
              <w:sz w:val="24"/>
              <w:szCs w:val="24"/>
              <w:lang w:val="pt-BR"/>
            </w:rPr>
          </w:rPrChange>
        </w:rPr>
        <w:t>e é transmitido pelo AP (</w:t>
      </w:r>
      <w:r w:rsidRPr="00697E7A">
        <w:rPr>
          <w:rFonts w:ascii="Times" w:eastAsia="Times" w:hAnsi="Times" w:cs="Times"/>
          <w:i/>
          <w:sz w:val="24"/>
          <w:szCs w:val="24"/>
          <w:highlight w:val="yellow"/>
          <w:lang w:val="pt-BR"/>
          <w:rPrChange w:id="69" w:author="Analucia Schiaffino Morales" w:date="2021-05-03T09:44:00Z">
            <w:rPr>
              <w:rFonts w:ascii="Times" w:eastAsia="Times" w:hAnsi="Times" w:cs="Times"/>
              <w:i/>
              <w:sz w:val="24"/>
              <w:szCs w:val="24"/>
              <w:lang w:val="pt-BR"/>
            </w:rPr>
          </w:rPrChange>
        </w:rPr>
        <w:t>Access Point</w:t>
      </w:r>
      <w:r w:rsidRPr="00697E7A">
        <w:rPr>
          <w:rFonts w:ascii="Times" w:eastAsia="Times" w:hAnsi="Times" w:cs="Times"/>
          <w:sz w:val="24"/>
          <w:szCs w:val="24"/>
          <w:highlight w:val="yellow"/>
          <w:lang w:val="pt-BR"/>
          <w:rPrChange w:id="70" w:author="Analucia Schiaffino Morales" w:date="2021-05-03T09:44:00Z">
            <w:rPr>
              <w:rFonts w:ascii="Times" w:eastAsia="Times" w:hAnsi="Times" w:cs="Times"/>
              <w:sz w:val="24"/>
              <w:szCs w:val="24"/>
              <w:lang w:val="pt-BR"/>
            </w:rPr>
          </w:rPrChange>
        </w:rPr>
        <w:t>). Por outro lado, as estações não-TIM, que são o método de economia de bateria, não precisam despertar periodicamente, ao invés disso eles transmitem pelo menos um PS-</w:t>
      </w:r>
      <w:proofErr w:type="spellStart"/>
      <w:r w:rsidRPr="00697E7A">
        <w:rPr>
          <w:rFonts w:ascii="Times" w:eastAsia="Times" w:hAnsi="Times" w:cs="Times"/>
          <w:sz w:val="24"/>
          <w:szCs w:val="24"/>
          <w:highlight w:val="yellow"/>
          <w:lang w:val="pt-BR"/>
          <w:rPrChange w:id="71" w:author="Analucia Schiaffino Morales" w:date="2021-05-03T09:44:00Z">
            <w:rPr>
              <w:rFonts w:ascii="Times" w:eastAsia="Times" w:hAnsi="Times" w:cs="Times"/>
              <w:sz w:val="24"/>
              <w:szCs w:val="24"/>
              <w:lang w:val="pt-BR"/>
            </w:rPr>
          </w:rPrChange>
        </w:rPr>
        <w:t>Poll</w:t>
      </w:r>
      <w:proofErr w:type="spellEnd"/>
      <w:r w:rsidRPr="00697E7A">
        <w:rPr>
          <w:rFonts w:ascii="Times" w:eastAsia="Times" w:hAnsi="Times" w:cs="Times"/>
          <w:sz w:val="24"/>
          <w:szCs w:val="24"/>
          <w:highlight w:val="yellow"/>
          <w:lang w:val="pt-BR"/>
          <w:rPrChange w:id="72" w:author="Analucia Schiaffino Morales" w:date="2021-05-03T09:44:00Z">
            <w:rPr>
              <w:rFonts w:ascii="Times" w:eastAsia="Times" w:hAnsi="Times" w:cs="Times"/>
              <w:sz w:val="24"/>
              <w:szCs w:val="24"/>
              <w:lang w:val="pt-BR"/>
            </w:rPr>
          </w:rPrChange>
        </w:rPr>
        <w:t xml:space="preserve"> (</w:t>
      </w:r>
      <w:r w:rsidRPr="00697E7A">
        <w:rPr>
          <w:rFonts w:ascii="Times" w:eastAsia="Times" w:hAnsi="Times" w:cs="Times"/>
          <w:i/>
          <w:sz w:val="24"/>
          <w:szCs w:val="24"/>
          <w:highlight w:val="yellow"/>
          <w:lang w:val="pt-BR"/>
          <w:rPrChange w:id="73" w:author="Analucia Schiaffino Morales" w:date="2021-05-03T09:44:00Z">
            <w:rPr>
              <w:rFonts w:ascii="Times" w:eastAsia="Times" w:hAnsi="Times" w:cs="Times"/>
              <w:i/>
              <w:sz w:val="24"/>
              <w:szCs w:val="24"/>
              <w:lang w:val="pt-BR"/>
            </w:rPr>
          </w:rPrChange>
        </w:rPr>
        <w:t>Power-</w:t>
      </w:r>
      <w:proofErr w:type="spellStart"/>
      <w:r w:rsidRPr="00697E7A">
        <w:rPr>
          <w:rFonts w:ascii="Times" w:eastAsia="Times" w:hAnsi="Times" w:cs="Times"/>
          <w:i/>
          <w:sz w:val="24"/>
          <w:szCs w:val="24"/>
          <w:highlight w:val="yellow"/>
          <w:lang w:val="pt-BR"/>
          <w:rPrChange w:id="74" w:author="Analucia Schiaffino Morales" w:date="2021-05-03T09:44:00Z">
            <w:rPr>
              <w:rFonts w:ascii="Times" w:eastAsia="Times" w:hAnsi="Times" w:cs="Times"/>
              <w:i/>
              <w:sz w:val="24"/>
              <w:szCs w:val="24"/>
              <w:lang w:val="pt-BR"/>
            </w:rPr>
          </w:rPrChange>
        </w:rPr>
        <w:t>Saving</w:t>
      </w:r>
      <w:proofErr w:type="spellEnd"/>
      <w:r w:rsidRPr="00697E7A">
        <w:rPr>
          <w:rFonts w:ascii="Times" w:eastAsia="Times" w:hAnsi="Times" w:cs="Times"/>
          <w:i/>
          <w:sz w:val="24"/>
          <w:szCs w:val="24"/>
          <w:highlight w:val="yellow"/>
          <w:lang w:val="pt-BR"/>
          <w:rPrChange w:id="75" w:author="Analucia Schiaffino Morales" w:date="2021-05-03T09:44:00Z">
            <w:rPr>
              <w:rFonts w:ascii="Times" w:eastAsia="Times" w:hAnsi="Times" w:cs="Times"/>
              <w:i/>
              <w:sz w:val="24"/>
              <w:szCs w:val="24"/>
              <w:lang w:val="pt-BR"/>
            </w:rPr>
          </w:rPrChange>
        </w:rPr>
        <w:t>-</w:t>
      </w:r>
      <w:proofErr w:type="spellStart"/>
      <w:r w:rsidRPr="00697E7A">
        <w:rPr>
          <w:rFonts w:ascii="Times" w:eastAsia="Times" w:hAnsi="Times" w:cs="Times"/>
          <w:i/>
          <w:sz w:val="24"/>
          <w:szCs w:val="24"/>
          <w:highlight w:val="yellow"/>
          <w:lang w:val="pt-BR"/>
          <w:rPrChange w:id="76" w:author="Analucia Schiaffino Morales" w:date="2021-05-03T09:44:00Z">
            <w:rPr>
              <w:rFonts w:ascii="Times" w:eastAsia="Times" w:hAnsi="Times" w:cs="Times"/>
              <w:i/>
              <w:sz w:val="24"/>
              <w:szCs w:val="24"/>
              <w:lang w:val="pt-BR"/>
            </w:rPr>
          </w:rPrChange>
        </w:rPr>
        <w:t>Poll</w:t>
      </w:r>
      <w:proofErr w:type="spellEnd"/>
      <w:r w:rsidRPr="00697E7A">
        <w:rPr>
          <w:rFonts w:ascii="Times" w:eastAsia="Times" w:hAnsi="Times" w:cs="Times"/>
          <w:sz w:val="24"/>
          <w:szCs w:val="24"/>
          <w:highlight w:val="yellow"/>
          <w:lang w:val="pt-BR"/>
          <w:rPrChange w:id="77" w:author="Analucia Schiaffino Morales" w:date="2021-05-03T09:44:00Z">
            <w:rPr>
              <w:rFonts w:ascii="Times" w:eastAsia="Times" w:hAnsi="Times" w:cs="Times"/>
              <w:sz w:val="24"/>
              <w:szCs w:val="24"/>
              <w:lang w:val="pt-BR"/>
            </w:rPr>
          </w:rPrChange>
        </w:rPr>
        <w:t>) ou acionam uma transmissão</w:t>
      </w:r>
      <w:r w:rsidRPr="00697E7A">
        <w:rPr>
          <w:rFonts w:ascii="Times" w:eastAsia="Times" w:hAnsi="Times" w:cs="Times"/>
          <w:sz w:val="24"/>
          <w:szCs w:val="24"/>
          <w:highlight w:val="yellow"/>
          <w:lang w:val="pt-BR"/>
          <w:rPrChange w:id="78" w:author="Analucia Schiaffino Morales" w:date="2021-05-03T09:44:00Z">
            <w:rPr>
              <w:rFonts w:ascii="Times" w:eastAsia="Times" w:hAnsi="Times" w:cs="Times"/>
              <w:sz w:val="24"/>
              <w:szCs w:val="24"/>
              <w:lang w:val="pt-BR"/>
            </w:rPr>
          </w:rPrChange>
        </w:rPr>
        <w:t xml:space="preserve">, que associa o AP a cada intervalo de escuta. As estações não-TIM são destinadas a trocar pequenas quantidades de dados e podem solicitar tráfego </w:t>
      </w:r>
      <w:proofErr w:type="spellStart"/>
      <w:r w:rsidRPr="00697E7A">
        <w:rPr>
          <w:rFonts w:ascii="Times" w:eastAsia="Times" w:hAnsi="Times" w:cs="Times"/>
          <w:i/>
          <w:sz w:val="24"/>
          <w:szCs w:val="24"/>
          <w:highlight w:val="yellow"/>
          <w:lang w:val="pt-BR"/>
          <w:rPrChange w:id="79" w:author="Analucia Schiaffino Morales" w:date="2021-05-03T09:44:00Z">
            <w:rPr>
              <w:rFonts w:ascii="Times" w:eastAsia="Times" w:hAnsi="Times" w:cs="Times"/>
              <w:i/>
              <w:sz w:val="24"/>
              <w:szCs w:val="24"/>
              <w:lang w:val="pt-BR"/>
            </w:rPr>
          </w:rPrChange>
        </w:rPr>
        <w:t>downlink</w:t>
      </w:r>
      <w:proofErr w:type="spellEnd"/>
      <w:r w:rsidRPr="00697E7A">
        <w:rPr>
          <w:rFonts w:ascii="Times" w:eastAsia="Times" w:hAnsi="Times" w:cs="Times"/>
          <w:i/>
          <w:sz w:val="24"/>
          <w:szCs w:val="24"/>
          <w:highlight w:val="yellow"/>
          <w:lang w:val="pt-BR"/>
          <w:rPrChange w:id="80" w:author="Analucia Schiaffino Morales" w:date="2021-05-03T09:44:00Z">
            <w:rPr>
              <w:rFonts w:ascii="Times" w:eastAsia="Times" w:hAnsi="Times" w:cs="Times"/>
              <w:i/>
              <w:sz w:val="24"/>
              <w:szCs w:val="24"/>
              <w:lang w:val="pt-BR"/>
            </w:rPr>
          </w:rPrChange>
        </w:rPr>
        <w:t xml:space="preserve"> </w:t>
      </w:r>
      <w:r w:rsidRPr="00697E7A">
        <w:rPr>
          <w:rFonts w:ascii="Times" w:eastAsia="Times" w:hAnsi="Times" w:cs="Times"/>
          <w:sz w:val="24"/>
          <w:szCs w:val="24"/>
          <w:highlight w:val="yellow"/>
          <w:lang w:val="pt-BR"/>
          <w:rPrChange w:id="81" w:author="Analucia Schiaffino Morales" w:date="2021-05-03T09:44:00Z">
            <w:rPr>
              <w:rFonts w:ascii="Times" w:eastAsia="Times" w:hAnsi="Times" w:cs="Times"/>
              <w:sz w:val="24"/>
              <w:szCs w:val="24"/>
              <w:lang w:val="pt-BR"/>
            </w:rPr>
          </w:rPrChange>
        </w:rPr>
        <w:t xml:space="preserve">em buffer do AP ou transmitir tráfego </w:t>
      </w:r>
      <w:proofErr w:type="spellStart"/>
      <w:r w:rsidRPr="00697E7A">
        <w:rPr>
          <w:rFonts w:ascii="Times" w:eastAsia="Times" w:hAnsi="Times" w:cs="Times"/>
          <w:i/>
          <w:sz w:val="24"/>
          <w:szCs w:val="24"/>
          <w:highlight w:val="yellow"/>
          <w:lang w:val="pt-BR"/>
          <w:rPrChange w:id="82" w:author="Analucia Schiaffino Morales" w:date="2021-05-03T09:44:00Z">
            <w:rPr>
              <w:rFonts w:ascii="Times" w:eastAsia="Times" w:hAnsi="Times" w:cs="Times"/>
              <w:i/>
              <w:sz w:val="24"/>
              <w:szCs w:val="24"/>
              <w:lang w:val="pt-BR"/>
            </w:rPr>
          </w:rPrChange>
        </w:rPr>
        <w:t>uplink</w:t>
      </w:r>
      <w:proofErr w:type="spellEnd"/>
      <w:r w:rsidRPr="00697E7A">
        <w:rPr>
          <w:rFonts w:ascii="Times" w:eastAsia="Times" w:hAnsi="Times" w:cs="Times"/>
          <w:i/>
          <w:sz w:val="24"/>
          <w:szCs w:val="24"/>
          <w:highlight w:val="yellow"/>
          <w:lang w:val="pt-BR"/>
          <w:rPrChange w:id="83" w:author="Analucia Schiaffino Morales" w:date="2021-05-03T09:44:00Z">
            <w:rPr>
              <w:rFonts w:ascii="Times" w:eastAsia="Times" w:hAnsi="Times" w:cs="Times"/>
              <w:i/>
              <w:sz w:val="24"/>
              <w:szCs w:val="24"/>
              <w:lang w:val="pt-BR"/>
            </w:rPr>
          </w:rPrChange>
        </w:rPr>
        <w:t xml:space="preserve"> </w:t>
      </w:r>
      <w:r w:rsidRPr="00697E7A">
        <w:rPr>
          <w:rFonts w:ascii="Times" w:eastAsia="Times" w:hAnsi="Times" w:cs="Times"/>
          <w:sz w:val="24"/>
          <w:szCs w:val="24"/>
          <w:highlight w:val="yellow"/>
          <w:lang w:val="pt-BR"/>
          <w:rPrChange w:id="84" w:author="Analucia Schiaffino Morales" w:date="2021-05-03T09:44:00Z">
            <w:rPr>
              <w:rFonts w:ascii="Times" w:eastAsia="Times" w:hAnsi="Times" w:cs="Times"/>
              <w:sz w:val="24"/>
              <w:szCs w:val="24"/>
              <w:lang w:val="pt-BR"/>
            </w:rPr>
          </w:rPrChange>
        </w:rPr>
        <w:t>a qualquer momento que acordarem.</w:t>
      </w:r>
    </w:p>
    <w:p w14:paraId="3BA69838" w14:textId="77777777" w:rsidR="007D162F" w:rsidRPr="00697E7A" w:rsidRDefault="00697E7A">
      <w:pPr>
        <w:spacing w:before="120"/>
        <w:jc w:val="both"/>
        <w:rPr>
          <w:rFonts w:ascii="Times" w:eastAsia="Times" w:hAnsi="Times" w:cs="Times"/>
          <w:sz w:val="24"/>
          <w:szCs w:val="24"/>
          <w:highlight w:val="yellow"/>
          <w:lang w:val="pt-BR"/>
          <w:rPrChange w:id="85" w:author="Analucia Schiaffino Morales" w:date="2021-05-03T09:44:00Z">
            <w:rPr>
              <w:rFonts w:ascii="Times" w:eastAsia="Times" w:hAnsi="Times" w:cs="Times"/>
              <w:sz w:val="24"/>
              <w:szCs w:val="24"/>
              <w:lang w:val="pt-BR"/>
            </w:rPr>
          </w:rPrChange>
        </w:rPr>
      </w:pPr>
      <w:r w:rsidRPr="00697E7A">
        <w:rPr>
          <w:rFonts w:ascii="Times" w:eastAsia="Times" w:hAnsi="Times" w:cs="Times"/>
          <w:sz w:val="24"/>
          <w:szCs w:val="24"/>
          <w:highlight w:val="yellow"/>
          <w:lang w:val="pt-BR"/>
          <w:rPrChange w:id="86" w:author="Analucia Schiaffino Morales" w:date="2021-05-03T09:44:00Z">
            <w:rPr>
              <w:rFonts w:ascii="Times" w:eastAsia="Times" w:hAnsi="Times" w:cs="Times"/>
              <w:sz w:val="24"/>
              <w:szCs w:val="24"/>
              <w:lang w:val="pt-BR"/>
            </w:rPr>
          </w:rPrChange>
        </w:rPr>
        <w:t>De forma a reduzir co</w:t>
      </w:r>
      <w:r w:rsidRPr="00697E7A">
        <w:rPr>
          <w:rFonts w:ascii="Times" w:eastAsia="Times" w:hAnsi="Times" w:cs="Times"/>
          <w:sz w:val="24"/>
          <w:szCs w:val="24"/>
          <w:highlight w:val="yellow"/>
          <w:lang w:val="pt-BR"/>
          <w:rPrChange w:id="87" w:author="Analucia Schiaffino Morales" w:date="2021-05-03T09:44:00Z">
            <w:rPr>
              <w:rFonts w:ascii="Times" w:eastAsia="Times" w:hAnsi="Times" w:cs="Times"/>
              <w:sz w:val="24"/>
              <w:szCs w:val="24"/>
              <w:lang w:val="pt-BR"/>
            </w:rPr>
          </w:rPrChange>
        </w:rPr>
        <w:t>lisões e interferências, o protocolo IEEE 802.11ah introduz o mecanismo RAW (</w:t>
      </w:r>
      <w:proofErr w:type="spellStart"/>
      <w:r w:rsidRPr="00697E7A">
        <w:rPr>
          <w:rFonts w:ascii="Times" w:eastAsia="Times" w:hAnsi="Times" w:cs="Times"/>
          <w:i/>
          <w:sz w:val="24"/>
          <w:szCs w:val="24"/>
          <w:highlight w:val="yellow"/>
          <w:lang w:val="pt-BR"/>
          <w:rPrChange w:id="88" w:author="Analucia Schiaffino Morales" w:date="2021-05-03T09:44:00Z">
            <w:rPr>
              <w:rFonts w:ascii="Times" w:eastAsia="Times" w:hAnsi="Times" w:cs="Times"/>
              <w:i/>
              <w:sz w:val="24"/>
              <w:szCs w:val="24"/>
              <w:lang w:val="pt-BR"/>
            </w:rPr>
          </w:rPrChange>
        </w:rPr>
        <w:t>Restricted</w:t>
      </w:r>
      <w:proofErr w:type="spellEnd"/>
      <w:r w:rsidRPr="00697E7A">
        <w:rPr>
          <w:rFonts w:ascii="Times" w:eastAsia="Times" w:hAnsi="Times" w:cs="Times"/>
          <w:i/>
          <w:sz w:val="24"/>
          <w:szCs w:val="24"/>
          <w:highlight w:val="yellow"/>
          <w:lang w:val="pt-BR"/>
          <w:rPrChange w:id="89" w:author="Analucia Schiaffino Morales" w:date="2021-05-03T09:44:00Z">
            <w:rPr>
              <w:rFonts w:ascii="Times" w:eastAsia="Times" w:hAnsi="Times" w:cs="Times"/>
              <w:i/>
              <w:sz w:val="24"/>
              <w:szCs w:val="24"/>
              <w:lang w:val="pt-BR"/>
            </w:rPr>
          </w:rPrChange>
        </w:rPr>
        <w:t xml:space="preserve"> Access </w:t>
      </w:r>
      <w:proofErr w:type="spellStart"/>
      <w:r w:rsidRPr="00697E7A">
        <w:rPr>
          <w:rFonts w:ascii="Times" w:eastAsia="Times" w:hAnsi="Times" w:cs="Times"/>
          <w:i/>
          <w:sz w:val="24"/>
          <w:szCs w:val="24"/>
          <w:highlight w:val="yellow"/>
          <w:lang w:val="pt-BR"/>
          <w:rPrChange w:id="90" w:author="Analucia Schiaffino Morales" w:date="2021-05-03T09:44:00Z">
            <w:rPr>
              <w:rFonts w:ascii="Times" w:eastAsia="Times" w:hAnsi="Times" w:cs="Times"/>
              <w:i/>
              <w:sz w:val="24"/>
              <w:szCs w:val="24"/>
              <w:lang w:val="pt-BR"/>
            </w:rPr>
          </w:rPrChange>
        </w:rPr>
        <w:t>Window</w:t>
      </w:r>
      <w:proofErr w:type="spellEnd"/>
      <w:r w:rsidRPr="00697E7A">
        <w:rPr>
          <w:rFonts w:ascii="Times" w:eastAsia="Times" w:hAnsi="Times" w:cs="Times"/>
          <w:sz w:val="24"/>
          <w:szCs w:val="24"/>
          <w:highlight w:val="yellow"/>
          <w:lang w:val="pt-BR"/>
          <w:rPrChange w:id="91" w:author="Analucia Schiaffino Morales" w:date="2021-05-03T09:44:00Z">
            <w:rPr>
              <w:rFonts w:ascii="Times" w:eastAsia="Times" w:hAnsi="Times" w:cs="Times"/>
              <w:sz w:val="24"/>
              <w:szCs w:val="24"/>
              <w:lang w:val="pt-BR"/>
            </w:rPr>
          </w:rPrChange>
        </w:rPr>
        <w:t>), que permite ao protocolo reservar uma janela de tempo específica para estações específicas. De forma que o RAW pode ser utilizado para permitir que apen</w:t>
      </w:r>
      <w:r w:rsidRPr="00697E7A">
        <w:rPr>
          <w:rFonts w:ascii="Times" w:eastAsia="Times" w:hAnsi="Times" w:cs="Times"/>
          <w:sz w:val="24"/>
          <w:szCs w:val="24"/>
          <w:highlight w:val="yellow"/>
          <w:lang w:val="pt-BR"/>
          <w:rPrChange w:id="92" w:author="Analucia Schiaffino Morales" w:date="2021-05-03T09:44:00Z">
            <w:rPr>
              <w:rFonts w:ascii="Times" w:eastAsia="Times" w:hAnsi="Times" w:cs="Times"/>
              <w:sz w:val="24"/>
              <w:szCs w:val="24"/>
              <w:lang w:val="pt-BR"/>
            </w:rPr>
          </w:rPrChange>
        </w:rPr>
        <w:t xml:space="preserve">as grupos específicos tenham acesso à informação. O que o torna bastante útil para redes densas onde </w:t>
      </w:r>
      <w:proofErr w:type="spellStart"/>
      <w:r w:rsidRPr="00697E7A">
        <w:rPr>
          <w:rFonts w:ascii="Times" w:eastAsia="Times" w:hAnsi="Times" w:cs="Times"/>
          <w:sz w:val="24"/>
          <w:szCs w:val="24"/>
          <w:highlight w:val="yellow"/>
          <w:lang w:val="pt-BR"/>
          <w:rPrChange w:id="93" w:author="Analucia Schiaffino Morales" w:date="2021-05-03T09:44:00Z">
            <w:rPr>
              <w:rFonts w:ascii="Times" w:eastAsia="Times" w:hAnsi="Times" w:cs="Times"/>
              <w:sz w:val="24"/>
              <w:szCs w:val="24"/>
              <w:lang w:val="pt-BR"/>
            </w:rPr>
          </w:rPrChange>
        </w:rPr>
        <w:t>existam</w:t>
      </w:r>
      <w:proofErr w:type="spellEnd"/>
      <w:r w:rsidRPr="00697E7A">
        <w:rPr>
          <w:rFonts w:ascii="Times" w:eastAsia="Times" w:hAnsi="Times" w:cs="Times"/>
          <w:sz w:val="24"/>
          <w:szCs w:val="24"/>
          <w:highlight w:val="yellow"/>
          <w:lang w:val="pt-BR"/>
          <w:rPrChange w:id="94" w:author="Analucia Schiaffino Morales" w:date="2021-05-03T09:44:00Z">
            <w:rPr>
              <w:rFonts w:ascii="Times" w:eastAsia="Times" w:hAnsi="Times" w:cs="Times"/>
              <w:sz w:val="24"/>
              <w:szCs w:val="24"/>
              <w:lang w:val="pt-BR"/>
            </w:rPr>
          </w:rPrChange>
        </w:rPr>
        <w:t xml:space="preserve"> vários números de estações que estão competindo simultaneamente para manter a comunicação. </w:t>
      </w:r>
    </w:p>
    <w:p w14:paraId="012A7045" w14:textId="77777777" w:rsidR="007D162F" w:rsidRPr="00BA31F5" w:rsidRDefault="00697E7A">
      <w:pPr>
        <w:spacing w:before="120"/>
        <w:jc w:val="both"/>
        <w:rPr>
          <w:rFonts w:ascii="Times" w:eastAsia="Times" w:hAnsi="Times" w:cs="Times"/>
          <w:b/>
          <w:sz w:val="26"/>
          <w:szCs w:val="26"/>
          <w:lang w:val="pt-BR"/>
        </w:rPr>
      </w:pPr>
      <w:r w:rsidRPr="00697E7A">
        <w:rPr>
          <w:rFonts w:ascii="Times" w:eastAsia="Times" w:hAnsi="Times" w:cs="Times"/>
          <w:sz w:val="24"/>
          <w:szCs w:val="24"/>
          <w:highlight w:val="yellow"/>
          <w:lang w:val="pt-BR"/>
          <w:rPrChange w:id="95" w:author="Analucia Schiaffino Morales" w:date="2021-05-03T09:44:00Z">
            <w:rPr>
              <w:rFonts w:ascii="Times" w:eastAsia="Times" w:hAnsi="Times" w:cs="Times"/>
              <w:sz w:val="24"/>
              <w:szCs w:val="24"/>
              <w:lang w:val="pt-BR"/>
            </w:rPr>
          </w:rPrChange>
        </w:rPr>
        <w:t>Esses dois métodos que foram introduzidos pelo protocol</w:t>
      </w:r>
      <w:r w:rsidRPr="00697E7A">
        <w:rPr>
          <w:rFonts w:ascii="Times" w:eastAsia="Times" w:hAnsi="Times" w:cs="Times"/>
          <w:sz w:val="24"/>
          <w:szCs w:val="24"/>
          <w:highlight w:val="yellow"/>
          <w:lang w:val="pt-BR"/>
          <w:rPrChange w:id="96" w:author="Analucia Schiaffino Morales" w:date="2021-05-03T09:44:00Z">
            <w:rPr>
              <w:rFonts w:ascii="Times" w:eastAsia="Times" w:hAnsi="Times" w:cs="Times"/>
              <w:sz w:val="24"/>
              <w:szCs w:val="24"/>
              <w:lang w:val="pt-BR"/>
            </w:rPr>
          </w:rPrChange>
        </w:rPr>
        <w:t>o estudado nesse documento, o TIM e o RAW, podem ser utilizados de forma paralela ou independente.</w:t>
      </w:r>
    </w:p>
    <w:p w14:paraId="5421A4F6" w14:textId="77777777" w:rsidR="007D162F" w:rsidRDefault="00697E7A">
      <w:pPr>
        <w:numPr>
          <w:ilvl w:val="1"/>
          <w:numId w:val="1"/>
        </w:numPr>
        <w:spacing w:before="240"/>
        <w:jc w:val="both"/>
        <w:rPr>
          <w:rFonts w:ascii="Times" w:eastAsia="Times" w:hAnsi="Times" w:cs="Times"/>
          <w:b/>
          <w:sz w:val="26"/>
          <w:szCs w:val="26"/>
        </w:rPr>
      </w:pPr>
      <w:commentRangeStart w:id="97"/>
      <w:proofErr w:type="spellStart"/>
      <w:r>
        <w:rPr>
          <w:rFonts w:ascii="Times" w:eastAsia="Times" w:hAnsi="Times" w:cs="Times"/>
          <w:b/>
          <w:sz w:val="26"/>
          <w:szCs w:val="26"/>
        </w:rPr>
        <w:t>Segmentação</w:t>
      </w:r>
      <w:commentRangeEnd w:id="97"/>
      <w:proofErr w:type="spellEnd"/>
      <w:r w:rsidR="00BA31F5">
        <w:rPr>
          <w:rStyle w:val="Refdecomentrio"/>
        </w:rPr>
        <w:commentReference w:id="97"/>
      </w:r>
      <w:r>
        <w:rPr>
          <w:rFonts w:ascii="Times" w:eastAsia="Times" w:hAnsi="Times" w:cs="Times"/>
          <w:b/>
          <w:sz w:val="26"/>
          <w:szCs w:val="26"/>
        </w:rPr>
        <w:t xml:space="preserve"> TIM (</w:t>
      </w:r>
      <w:r>
        <w:rPr>
          <w:rFonts w:ascii="Times" w:eastAsia="Times" w:hAnsi="Times" w:cs="Times"/>
          <w:b/>
          <w:i/>
          <w:sz w:val="26"/>
          <w:szCs w:val="26"/>
        </w:rPr>
        <w:t>Traffic Indication Map</w:t>
      </w:r>
      <w:r>
        <w:rPr>
          <w:rFonts w:ascii="Times" w:eastAsia="Times" w:hAnsi="Times" w:cs="Times"/>
          <w:b/>
          <w:sz w:val="26"/>
          <w:szCs w:val="26"/>
        </w:rPr>
        <w:t>)</w:t>
      </w:r>
    </w:p>
    <w:p w14:paraId="29C25D6B" w14:textId="77777777" w:rsidR="007D162F" w:rsidRPr="00697E7A" w:rsidRDefault="00697E7A">
      <w:pPr>
        <w:spacing w:before="120"/>
        <w:jc w:val="both"/>
        <w:rPr>
          <w:rFonts w:ascii="Times" w:eastAsia="Times" w:hAnsi="Times" w:cs="Times"/>
          <w:sz w:val="24"/>
          <w:szCs w:val="24"/>
          <w:highlight w:val="yellow"/>
          <w:lang w:val="pt-BR"/>
          <w:rPrChange w:id="98" w:author="Analucia Schiaffino Morales" w:date="2021-05-03T09:44:00Z">
            <w:rPr>
              <w:rFonts w:ascii="Times" w:eastAsia="Times" w:hAnsi="Times" w:cs="Times"/>
              <w:sz w:val="24"/>
              <w:szCs w:val="24"/>
              <w:lang w:val="pt-BR"/>
            </w:rPr>
          </w:rPrChange>
        </w:rPr>
      </w:pPr>
      <w:r w:rsidRPr="00697E7A">
        <w:rPr>
          <w:rFonts w:ascii="Times" w:eastAsia="Times" w:hAnsi="Times" w:cs="Times"/>
          <w:sz w:val="24"/>
          <w:szCs w:val="24"/>
          <w:highlight w:val="yellow"/>
          <w:lang w:val="pt-BR"/>
          <w:rPrChange w:id="99" w:author="Analucia Schiaffino Morales" w:date="2021-05-03T09:44:00Z">
            <w:rPr>
              <w:rFonts w:ascii="Times" w:eastAsia="Times" w:hAnsi="Times" w:cs="Times"/>
              <w:sz w:val="24"/>
              <w:szCs w:val="24"/>
              <w:lang w:val="pt-BR"/>
            </w:rPr>
          </w:rPrChange>
        </w:rPr>
        <w:t>A segmentação TIM distribui as estações em hierarquias, o que permite uma gestão bastante efetiva de um grande númer</w:t>
      </w:r>
      <w:r w:rsidRPr="00697E7A">
        <w:rPr>
          <w:rFonts w:ascii="Times" w:eastAsia="Times" w:hAnsi="Times" w:cs="Times"/>
          <w:sz w:val="24"/>
          <w:szCs w:val="24"/>
          <w:highlight w:val="yellow"/>
          <w:lang w:val="pt-BR"/>
          <w:rPrChange w:id="100" w:author="Analucia Schiaffino Morales" w:date="2021-05-03T09:44:00Z">
            <w:rPr>
              <w:rFonts w:ascii="Times" w:eastAsia="Times" w:hAnsi="Times" w:cs="Times"/>
              <w:sz w:val="24"/>
              <w:szCs w:val="24"/>
              <w:lang w:val="pt-BR"/>
            </w:rPr>
          </w:rPrChange>
        </w:rPr>
        <w:t>o de estações, da mesma forma que permite que se tenha uma boa economia de energia.</w:t>
      </w:r>
    </w:p>
    <w:p w14:paraId="20868DF7" w14:textId="77777777" w:rsidR="007D162F" w:rsidRPr="00697E7A" w:rsidRDefault="00697E7A">
      <w:pPr>
        <w:spacing w:before="120"/>
        <w:jc w:val="both"/>
        <w:rPr>
          <w:rFonts w:ascii="Times" w:eastAsia="Times" w:hAnsi="Times" w:cs="Times"/>
          <w:sz w:val="24"/>
          <w:szCs w:val="24"/>
          <w:highlight w:val="yellow"/>
          <w:lang w:val="pt-BR"/>
          <w:rPrChange w:id="101" w:author="Analucia Schiaffino Morales" w:date="2021-05-03T09:44:00Z">
            <w:rPr>
              <w:rFonts w:ascii="Times" w:eastAsia="Times" w:hAnsi="Times" w:cs="Times"/>
              <w:sz w:val="24"/>
              <w:szCs w:val="24"/>
              <w:lang w:val="pt-BR"/>
            </w:rPr>
          </w:rPrChange>
        </w:rPr>
      </w:pPr>
      <w:r w:rsidRPr="00697E7A">
        <w:rPr>
          <w:rFonts w:ascii="Times" w:eastAsia="Times" w:hAnsi="Times" w:cs="Times"/>
          <w:sz w:val="24"/>
          <w:szCs w:val="24"/>
          <w:highlight w:val="yellow"/>
          <w:lang w:val="pt-BR"/>
          <w:rPrChange w:id="102" w:author="Analucia Schiaffino Morales" w:date="2021-05-03T09:44:00Z">
            <w:rPr>
              <w:rFonts w:ascii="Times" w:eastAsia="Times" w:hAnsi="Times" w:cs="Times"/>
              <w:sz w:val="24"/>
              <w:szCs w:val="24"/>
              <w:lang w:val="pt-BR"/>
            </w:rPr>
          </w:rPrChange>
        </w:rPr>
        <w:t>Cada estação é associada com um único AID (</w:t>
      </w:r>
      <w:proofErr w:type="spellStart"/>
      <w:r w:rsidRPr="00697E7A">
        <w:rPr>
          <w:rFonts w:ascii="Times" w:eastAsia="Times" w:hAnsi="Times" w:cs="Times"/>
          <w:i/>
          <w:sz w:val="24"/>
          <w:szCs w:val="24"/>
          <w:highlight w:val="yellow"/>
          <w:lang w:val="pt-BR"/>
          <w:rPrChange w:id="103" w:author="Analucia Schiaffino Morales" w:date="2021-05-03T09:44:00Z">
            <w:rPr>
              <w:rFonts w:ascii="Times" w:eastAsia="Times" w:hAnsi="Times" w:cs="Times"/>
              <w:i/>
              <w:sz w:val="24"/>
              <w:szCs w:val="24"/>
              <w:lang w:val="pt-BR"/>
            </w:rPr>
          </w:rPrChange>
        </w:rPr>
        <w:t>Association</w:t>
      </w:r>
      <w:proofErr w:type="spellEnd"/>
      <w:r w:rsidRPr="00697E7A">
        <w:rPr>
          <w:rFonts w:ascii="Times" w:eastAsia="Times" w:hAnsi="Times" w:cs="Times"/>
          <w:i/>
          <w:sz w:val="24"/>
          <w:szCs w:val="24"/>
          <w:highlight w:val="yellow"/>
          <w:lang w:val="pt-BR"/>
          <w:rPrChange w:id="104" w:author="Analucia Schiaffino Morales" w:date="2021-05-03T09:44:00Z">
            <w:rPr>
              <w:rFonts w:ascii="Times" w:eastAsia="Times" w:hAnsi="Times" w:cs="Times"/>
              <w:i/>
              <w:sz w:val="24"/>
              <w:szCs w:val="24"/>
              <w:lang w:val="pt-BR"/>
            </w:rPr>
          </w:rPrChange>
        </w:rPr>
        <w:t xml:space="preserve"> </w:t>
      </w:r>
      <w:proofErr w:type="spellStart"/>
      <w:r w:rsidRPr="00697E7A">
        <w:rPr>
          <w:rFonts w:ascii="Times" w:eastAsia="Times" w:hAnsi="Times" w:cs="Times"/>
          <w:i/>
          <w:sz w:val="24"/>
          <w:szCs w:val="24"/>
          <w:highlight w:val="yellow"/>
          <w:lang w:val="pt-BR"/>
          <w:rPrChange w:id="105" w:author="Analucia Schiaffino Morales" w:date="2021-05-03T09:44:00Z">
            <w:rPr>
              <w:rFonts w:ascii="Times" w:eastAsia="Times" w:hAnsi="Times" w:cs="Times"/>
              <w:i/>
              <w:sz w:val="24"/>
              <w:szCs w:val="24"/>
              <w:lang w:val="pt-BR"/>
            </w:rPr>
          </w:rPrChange>
        </w:rPr>
        <w:t>Identification</w:t>
      </w:r>
      <w:proofErr w:type="spellEnd"/>
      <w:r w:rsidRPr="00697E7A">
        <w:rPr>
          <w:rFonts w:ascii="Times" w:eastAsia="Times" w:hAnsi="Times" w:cs="Times"/>
          <w:sz w:val="24"/>
          <w:szCs w:val="24"/>
          <w:highlight w:val="yellow"/>
          <w:lang w:val="pt-BR"/>
          <w:rPrChange w:id="106" w:author="Analucia Schiaffino Morales" w:date="2021-05-03T09:44:00Z">
            <w:rPr>
              <w:rFonts w:ascii="Times" w:eastAsia="Times" w:hAnsi="Times" w:cs="Times"/>
              <w:sz w:val="24"/>
              <w:szCs w:val="24"/>
              <w:lang w:val="pt-BR"/>
            </w:rPr>
          </w:rPrChange>
        </w:rPr>
        <w:t>), que tem 13 bits de largura, e que pode estar entre 1 e 8191 (que é o número máximo de estações que o protocolo consegue aguentar simultaneamente). Esse número identificador que cada estação recebe ao se conectar utilizando o protocolo representa a estaç</w:t>
      </w:r>
      <w:r w:rsidRPr="00697E7A">
        <w:rPr>
          <w:rFonts w:ascii="Times" w:eastAsia="Times" w:hAnsi="Times" w:cs="Times"/>
          <w:sz w:val="24"/>
          <w:szCs w:val="24"/>
          <w:highlight w:val="yellow"/>
          <w:lang w:val="pt-BR"/>
          <w:rPrChange w:id="107" w:author="Analucia Schiaffino Morales" w:date="2021-05-03T09:44:00Z">
            <w:rPr>
              <w:rFonts w:ascii="Times" w:eastAsia="Times" w:hAnsi="Times" w:cs="Times"/>
              <w:sz w:val="24"/>
              <w:szCs w:val="24"/>
              <w:lang w:val="pt-BR"/>
            </w:rPr>
          </w:rPrChange>
        </w:rPr>
        <w:t xml:space="preserve">ão dentro dele, e esse número tem uma estrutura hierárquica dentro do protocolo, o que faz com que cada estação possa estar dentro de um dos quatro grupos, que são: Page ID, </w:t>
      </w:r>
      <w:proofErr w:type="spellStart"/>
      <w:r w:rsidRPr="00697E7A">
        <w:rPr>
          <w:rFonts w:ascii="Times" w:eastAsia="Times" w:hAnsi="Times" w:cs="Times"/>
          <w:sz w:val="24"/>
          <w:szCs w:val="24"/>
          <w:highlight w:val="yellow"/>
          <w:lang w:val="pt-BR"/>
          <w:rPrChange w:id="108" w:author="Analucia Schiaffino Morales" w:date="2021-05-03T09:44:00Z">
            <w:rPr>
              <w:rFonts w:ascii="Times" w:eastAsia="Times" w:hAnsi="Times" w:cs="Times"/>
              <w:sz w:val="24"/>
              <w:szCs w:val="24"/>
              <w:lang w:val="pt-BR"/>
            </w:rPr>
          </w:rPrChange>
        </w:rPr>
        <w:t>Block</w:t>
      </w:r>
      <w:proofErr w:type="spellEnd"/>
      <w:r w:rsidRPr="00697E7A">
        <w:rPr>
          <w:rFonts w:ascii="Times" w:eastAsia="Times" w:hAnsi="Times" w:cs="Times"/>
          <w:sz w:val="24"/>
          <w:szCs w:val="24"/>
          <w:highlight w:val="yellow"/>
          <w:lang w:val="pt-BR"/>
          <w:rPrChange w:id="109" w:author="Analucia Schiaffino Morales" w:date="2021-05-03T09:44:00Z">
            <w:rPr>
              <w:rFonts w:ascii="Times" w:eastAsia="Times" w:hAnsi="Times" w:cs="Times"/>
              <w:sz w:val="24"/>
              <w:szCs w:val="24"/>
              <w:lang w:val="pt-BR"/>
            </w:rPr>
          </w:rPrChange>
        </w:rPr>
        <w:t xml:space="preserve"> Index (TIM </w:t>
      </w:r>
      <w:proofErr w:type="spellStart"/>
      <w:r w:rsidRPr="00697E7A">
        <w:rPr>
          <w:rFonts w:ascii="Times" w:eastAsia="Times" w:hAnsi="Times" w:cs="Times"/>
          <w:sz w:val="24"/>
          <w:szCs w:val="24"/>
          <w:highlight w:val="yellow"/>
          <w:lang w:val="pt-BR"/>
          <w:rPrChange w:id="110" w:author="Analucia Schiaffino Morales" w:date="2021-05-03T09:44:00Z">
            <w:rPr>
              <w:rFonts w:ascii="Times" w:eastAsia="Times" w:hAnsi="Times" w:cs="Times"/>
              <w:sz w:val="24"/>
              <w:szCs w:val="24"/>
              <w:lang w:val="pt-BR"/>
            </w:rPr>
          </w:rPrChange>
        </w:rPr>
        <w:t>Group</w:t>
      </w:r>
      <w:proofErr w:type="spellEnd"/>
      <w:r w:rsidRPr="00697E7A">
        <w:rPr>
          <w:rFonts w:ascii="Times" w:eastAsia="Times" w:hAnsi="Times" w:cs="Times"/>
          <w:sz w:val="24"/>
          <w:szCs w:val="24"/>
          <w:highlight w:val="yellow"/>
          <w:lang w:val="pt-BR"/>
          <w:rPrChange w:id="111" w:author="Analucia Schiaffino Morales" w:date="2021-05-03T09:44:00Z">
            <w:rPr>
              <w:rFonts w:ascii="Times" w:eastAsia="Times" w:hAnsi="Times" w:cs="Times"/>
              <w:sz w:val="24"/>
              <w:szCs w:val="24"/>
              <w:lang w:val="pt-BR"/>
            </w:rPr>
          </w:rPrChange>
        </w:rPr>
        <w:t xml:space="preserve">), </w:t>
      </w:r>
      <w:proofErr w:type="spellStart"/>
      <w:r w:rsidRPr="00697E7A">
        <w:rPr>
          <w:rFonts w:ascii="Times" w:eastAsia="Times" w:hAnsi="Times" w:cs="Times"/>
          <w:sz w:val="24"/>
          <w:szCs w:val="24"/>
          <w:highlight w:val="yellow"/>
          <w:lang w:val="pt-BR"/>
          <w:rPrChange w:id="112" w:author="Analucia Schiaffino Morales" w:date="2021-05-03T09:44:00Z">
            <w:rPr>
              <w:rFonts w:ascii="Times" w:eastAsia="Times" w:hAnsi="Times" w:cs="Times"/>
              <w:sz w:val="24"/>
              <w:szCs w:val="24"/>
              <w:lang w:val="pt-BR"/>
            </w:rPr>
          </w:rPrChange>
        </w:rPr>
        <w:t>Sub-block</w:t>
      </w:r>
      <w:proofErr w:type="spellEnd"/>
      <w:r w:rsidRPr="00697E7A">
        <w:rPr>
          <w:rFonts w:ascii="Times" w:eastAsia="Times" w:hAnsi="Times" w:cs="Times"/>
          <w:sz w:val="24"/>
          <w:szCs w:val="24"/>
          <w:highlight w:val="yellow"/>
          <w:lang w:val="pt-BR"/>
          <w:rPrChange w:id="113" w:author="Analucia Schiaffino Morales" w:date="2021-05-03T09:44:00Z">
            <w:rPr>
              <w:rFonts w:ascii="Times" w:eastAsia="Times" w:hAnsi="Times" w:cs="Times"/>
              <w:sz w:val="24"/>
              <w:szCs w:val="24"/>
              <w:lang w:val="pt-BR"/>
            </w:rPr>
          </w:rPrChange>
        </w:rPr>
        <w:t xml:space="preserve"> Index e STA. Essa hierarquia dentro do protocol</w:t>
      </w:r>
      <w:r w:rsidRPr="00697E7A">
        <w:rPr>
          <w:rFonts w:ascii="Times" w:eastAsia="Times" w:hAnsi="Times" w:cs="Times"/>
          <w:sz w:val="24"/>
          <w:szCs w:val="24"/>
          <w:highlight w:val="yellow"/>
          <w:lang w:val="pt-BR"/>
          <w:rPrChange w:id="114" w:author="Analucia Schiaffino Morales" w:date="2021-05-03T09:44:00Z">
            <w:rPr>
              <w:rFonts w:ascii="Times" w:eastAsia="Times" w:hAnsi="Times" w:cs="Times"/>
              <w:sz w:val="24"/>
              <w:szCs w:val="24"/>
              <w:lang w:val="pt-BR"/>
            </w:rPr>
          </w:rPrChange>
        </w:rPr>
        <w:t xml:space="preserve">o permite o AP indicar se uma certa estação tem dados </w:t>
      </w:r>
      <w:proofErr w:type="spellStart"/>
      <w:r w:rsidRPr="00697E7A">
        <w:rPr>
          <w:rFonts w:ascii="Times" w:eastAsia="Times" w:hAnsi="Times" w:cs="Times"/>
          <w:i/>
          <w:sz w:val="24"/>
          <w:szCs w:val="24"/>
          <w:highlight w:val="yellow"/>
          <w:lang w:val="pt-BR"/>
          <w:rPrChange w:id="115" w:author="Analucia Schiaffino Morales" w:date="2021-05-03T09:44:00Z">
            <w:rPr>
              <w:rFonts w:ascii="Times" w:eastAsia="Times" w:hAnsi="Times" w:cs="Times"/>
              <w:i/>
              <w:sz w:val="24"/>
              <w:szCs w:val="24"/>
              <w:lang w:val="pt-BR"/>
            </w:rPr>
          </w:rPrChange>
        </w:rPr>
        <w:t>downlink</w:t>
      </w:r>
      <w:proofErr w:type="spellEnd"/>
      <w:r w:rsidRPr="00697E7A">
        <w:rPr>
          <w:rFonts w:ascii="Times" w:eastAsia="Times" w:hAnsi="Times" w:cs="Times"/>
          <w:i/>
          <w:sz w:val="24"/>
          <w:szCs w:val="24"/>
          <w:highlight w:val="yellow"/>
          <w:lang w:val="pt-BR"/>
          <w:rPrChange w:id="116" w:author="Analucia Schiaffino Morales" w:date="2021-05-03T09:44:00Z">
            <w:rPr>
              <w:rFonts w:ascii="Times" w:eastAsia="Times" w:hAnsi="Times" w:cs="Times"/>
              <w:i/>
              <w:sz w:val="24"/>
              <w:szCs w:val="24"/>
              <w:lang w:val="pt-BR"/>
            </w:rPr>
          </w:rPrChange>
        </w:rPr>
        <w:t xml:space="preserve"> </w:t>
      </w:r>
      <w:r w:rsidRPr="00697E7A">
        <w:rPr>
          <w:rFonts w:ascii="Times" w:eastAsia="Times" w:hAnsi="Times" w:cs="Times"/>
          <w:sz w:val="24"/>
          <w:szCs w:val="24"/>
          <w:highlight w:val="yellow"/>
          <w:lang w:val="pt-BR"/>
          <w:rPrChange w:id="117" w:author="Analucia Schiaffino Morales" w:date="2021-05-03T09:44:00Z">
            <w:rPr>
              <w:rFonts w:ascii="Times" w:eastAsia="Times" w:hAnsi="Times" w:cs="Times"/>
              <w:sz w:val="24"/>
              <w:szCs w:val="24"/>
              <w:lang w:val="pt-BR"/>
            </w:rPr>
          </w:rPrChange>
        </w:rPr>
        <w:t xml:space="preserve">pendentes e armazenados no AP. </w:t>
      </w:r>
    </w:p>
    <w:p w14:paraId="65010A21" w14:textId="77777777" w:rsidR="007D162F" w:rsidRPr="00697E7A" w:rsidRDefault="00697E7A">
      <w:pPr>
        <w:spacing w:before="120"/>
        <w:jc w:val="center"/>
        <w:rPr>
          <w:rFonts w:ascii="Times" w:eastAsia="Times" w:hAnsi="Times" w:cs="Times"/>
          <w:sz w:val="24"/>
          <w:szCs w:val="24"/>
          <w:highlight w:val="yellow"/>
          <w:rPrChange w:id="118" w:author="Analucia Schiaffino Morales" w:date="2021-05-03T09:44:00Z">
            <w:rPr>
              <w:rFonts w:ascii="Times" w:eastAsia="Times" w:hAnsi="Times" w:cs="Times"/>
              <w:sz w:val="24"/>
              <w:szCs w:val="24"/>
            </w:rPr>
          </w:rPrChange>
        </w:rPr>
      </w:pPr>
      <w:r w:rsidRPr="00697E7A">
        <w:rPr>
          <w:rFonts w:ascii="Times" w:eastAsia="Times" w:hAnsi="Times" w:cs="Times"/>
          <w:noProof/>
          <w:sz w:val="24"/>
          <w:szCs w:val="24"/>
          <w:highlight w:val="yellow"/>
          <w:rPrChange w:id="119" w:author="Analucia Schiaffino Morales" w:date="2021-05-03T09:44:00Z">
            <w:rPr>
              <w:rFonts w:ascii="Times" w:eastAsia="Times" w:hAnsi="Times" w:cs="Times"/>
              <w:noProof/>
              <w:sz w:val="24"/>
              <w:szCs w:val="24"/>
            </w:rPr>
          </w:rPrChange>
        </w:rPr>
        <w:lastRenderedPageBreak/>
        <w:drawing>
          <wp:inline distT="114300" distB="114300" distL="114300" distR="114300" wp14:anchorId="2CF7C640" wp14:editId="387D45C4">
            <wp:extent cx="4984750" cy="2297077"/>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4984750" cy="2297077"/>
                    </a:xfrm>
                    <a:prstGeom prst="rect">
                      <a:avLst/>
                    </a:prstGeom>
                    <a:ln/>
                  </pic:spPr>
                </pic:pic>
              </a:graphicData>
            </a:graphic>
          </wp:inline>
        </w:drawing>
      </w:r>
    </w:p>
    <w:p w14:paraId="73EE862D" w14:textId="77777777" w:rsidR="007D162F" w:rsidRPr="00697E7A" w:rsidRDefault="00697E7A">
      <w:pPr>
        <w:spacing w:before="120" w:after="120" w:line="240" w:lineRule="auto"/>
        <w:jc w:val="center"/>
        <w:rPr>
          <w:rFonts w:ascii="Helvetica Neue" w:eastAsia="Helvetica Neue" w:hAnsi="Helvetica Neue" w:cs="Helvetica Neue"/>
          <w:sz w:val="20"/>
          <w:szCs w:val="20"/>
          <w:highlight w:val="yellow"/>
          <w:lang w:val="pt-BR"/>
          <w:rPrChange w:id="120" w:author="Analucia Schiaffino Morales" w:date="2021-05-03T09:44:00Z">
            <w:rPr>
              <w:rFonts w:ascii="Helvetica Neue" w:eastAsia="Helvetica Neue" w:hAnsi="Helvetica Neue" w:cs="Helvetica Neue"/>
              <w:sz w:val="20"/>
              <w:szCs w:val="20"/>
              <w:lang w:val="pt-BR"/>
            </w:rPr>
          </w:rPrChange>
        </w:rPr>
      </w:pPr>
      <w:r w:rsidRPr="00697E7A">
        <w:rPr>
          <w:rFonts w:ascii="Helvetica Neue" w:eastAsia="Helvetica Neue" w:hAnsi="Helvetica Neue" w:cs="Helvetica Neue"/>
          <w:sz w:val="20"/>
          <w:szCs w:val="20"/>
          <w:highlight w:val="yellow"/>
          <w:lang w:val="pt-BR"/>
          <w:rPrChange w:id="121" w:author="Analucia Schiaffino Morales" w:date="2021-05-03T09:44:00Z">
            <w:rPr>
              <w:rFonts w:ascii="Helvetica Neue" w:eastAsia="Helvetica Neue" w:hAnsi="Helvetica Neue" w:cs="Helvetica Neue"/>
              <w:sz w:val="20"/>
              <w:szCs w:val="20"/>
              <w:lang w:val="pt-BR"/>
            </w:rPr>
          </w:rPrChange>
        </w:rPr>
        <w:t>Figura 1. Estrutura do AID no padrão IEEE 802.11ah</w:t>
      </w:r>
    </w:p>
    <w:p w14:paraId="209E65A9" w14:textId="77777777" w:rsidR="007D162F" w:rsidRPr="00697E7A" w:rsidRDefault="00697E7A">
      <w:pPr>
        <w:spacing w:before="120"/>
        <w:jc w:val="both"/>
        <w:rPr>
          <w:rFonts w:ascii="Times" w:eastAsia="Times" w:hAnsi="Times" w:cs="Times"/>
          <w:sz w:val="24"/>
          <w:szCs w:val="24"/>
          <w:highlight w:val="yellow"/>
          <w:lang w:val="pt-BR"/>
          <w:rPrChange w:id="122" w:author="Analucia Schiaffino Morales" w:date="2021-05-03T09:44:00Z">
            <w:rPr>
              <w:rFonts w:ascii="Times" w:eastAsia="Times" w:hAnsi="Times" w:cs="Times"/>
              <w:sz w:val="24"/>
              <w:szCs w:val="24"/>
              <w:lang w:val="pt-BR"/>
            </w:rPr>
          </w:rPrChange>
        </w:rPr>
      </w:pPr>
      <w:r w:rsidRPr="00697E7A">
        <w:rPr>
          <w:rFonts w:ascii="Times" w:eastAsia="Times" w:hAnsi="Times" w:cs="Times"/>
          <w:sz w:val="24"/>
          <w:szCs w:val="24"/>
          <w:highlight w:val="yellow"/>
          <w:lang w:val="pt-BR"/>
          <w:rPrChange w:id="123" w:author="Analucia Schiaffino Morales" w:date="2021-05-03T09:44:00Z">
            <w:rPr>
              <w:rFonts w:ascii="Times" w:eastAsia="Times" w:hAnsi="Times" w:cs="Times"/>
              <w:sz w:val="24"/>
              <w:szCs w:val="24"/>
              <w:lang w:val="pt-BR"/>
            </w:rPr>
          </w:rPrChange>
        </w:rPr>
        <w:t xml:space="preserve">Por exemplo, o AP pode indicar que tem dados </w:t>
      </w:r>
      <w:proofErr w:type="spellStart"/>
      <w:r w:rsidRPr="00697E7A">
        <w:rPr>
          <w:rFonts w:ascii="Times" w:eastAsia="Times" w:hAnsi="Times" w:cs="Times"/>
          <w:i/>
          <w:sz w:val="24"/>
          <w:szCs w:val="24"/>
          <w:highlight w:val="yellow"/>
          <w:lang w:val="pt-BR"/>
          <w:rPrChange w:id="124" w:author="Analucia Schiaffino Morales" w:date="2021-05-03T09:44:00Z">
            <w:rPr>
              <w:rFonts w:ascii="Times" w:eastAsia="Times" w:hAnsi="Times" w:cs="Times"/>
              <w:i/>
              <w:sz w:val="24"/>
              <w:szCs w:val="24"/>
              <w:lang w:val="pt-BR"/>
            </w:rPr>
          </w:rPrChange>
        </w:rPr>
        <w:t>downlink</w:t>
      </w:r>
      <w:proofErr w:type="spellEnd"/>
      <w:r w:rsidRPr="00697E7A">
        <w:rPr>
          <w:rFonts w:ascii="Times" w:eastAsia="Times" w:hAnsi="Times" w:cs="Times"/>
          <w:i/>
          <w:sz w:val="24"/>
          <w:szCs w:val="24"/>
          <w:highlight w:val="yellow"/>
          <w:lang w:val="pt-BR"/>
          <w:rPrChange w:id="125" w:author="Analucia Schiaffino Morales" w:date="2021-05-03T09:44:00Z">
            <w:rPr>
              <w:rFonts w:ascii="Times" w:eastAsia="Times" w:hAnsi="Times" w:cs="Times"/>
              <w:i/>
              <w:sz w:val="24"/>
              <w:szCs w:val="24"/>
              <w:lang w:val="pt-BR"/>
            </w:rPr>
          </w:rPrChange>
        </w:rPr>
        <w:t xml:space="preserve"> </w:t>
      </w:r>
      <w:r w:rsidRPr="00697E7A">
        <w:rPr>
          <w:rFonts w:ascii="Times" w:eastAsia="Times" w:hAnsi="Times" w:cs="Times"/>
          <w:sz w:val="24"/>
          <w:szCs w:val="24"/>
          <w:highlight w:val="yellow"/>
          <w:lang w:val="pt-BR"/>
          <w:rPrChange w:id="126" w:author="Analucia Schiaffino Morales" w:date="2021-05-03T09:44:00Z">
            <w:rPr>
              <w:rFonts w:ascii="Times" w:eastAsia="Times" w:hAnsi="Times" w:cs="Times"/>
              <w:sz w:val="24"/>
              <w:szCs w:val="24"/>
              <w:lang w:val="pt-BR"/>
            </w:rPr>
          </w:rPrChange>
        </w:rPr>
        <w:t xml:space="preserve">pendentes para o grupo X TIM. Logo, todas as estações irão verificar o seu próprio grupo TIM, com base no seu AID, e apenas as estações que pertencem ao grupo X irão acordar a tempo para o </w:t>
      </w:r>
      <w:r w:rsidRPr="00697E7A">
        <w:rPr>
          <w:rFonts w:ascii="Times" w:eastAsia="Times" w:hAnsi="Times" w:cs="Times"/>
          <w:i/>
          <w:sz w:val="24"/>
          <w:szCs w:val="24"/>
          <w:highlight w:val="yellow"/>
          <w:lang w:val="pt-BR"/>
          <w:rPrChange w:id="127" w:author="Analucia Schiaffino Morales" w:date="2021-05-03T09:44:00Z">
            <w:rPr>
              <w:rFonts w:ascii="Times" w:eastAsia="Times" w:hAnsi="Times" w:cs="Times"/>
              <w:i/>
              <w:sz w:val="24"/>
              <w:szCs w:val="24"/>
              <w:lang w:val="pt-BR"/>
            </w:rPr>
          </w:rPrChange>
        </w:rPr>
        <w:t xml:space="preserve">beacon </w:t>
      </w:r>
      <w:r w:rsidRPr="00697E7A">
        <w:rPr>
          <w:rFonts w:ascii="Times" w:eastAsia="Times" w:hAnsi="Times" w:cs="Times"/>
          <w:sz w:val="24"/>
          <w:szCs w:val="24"/>
          <w:highlight w:val="yellow"/>
          <w:lang w:val="pt-BR"/>
          <w:rPrChange w:id="128" w:author="Analucia Schiaffino Morales" w:date="2021-05-03T09:44:00Z">
            <w:rPr>
              <w:rFonts w:ascii="Times" w:eastAsia="Times" w:hAnsi="Times" w:cs="Times"/>
              <w:sz w:val="24"/>
              <w:szCs w:val="24"/>
              <w:lang w:val="pt-BR"/>
            </w:rPr>
          </w:rPrChange>
        </w:rPr>
        <w:t>TIM deste grupo para ouvir qual índice de estações tem dados</w:t>
      </w:r>
      <w:r w:rsidRPr="00697E7A">
        <w:rPr>
          <w:rFonts w:ascii="Times" w:eastAsia="Times" w:hAnsi="Times" w:cs="Times"/>
          <w:sz w:val="24"/>
          <w:szCs w:val="24"/>
          <w:highlight w:val="yellow"/>
          <w:lang w:val="pt-BR"/>
          <w:rPrChange w:id="129" w:author="Analucia Schiaffino Morales" w:date="2021-05-03T09:44:00Z">
            <w:rPr>
              <w:rFonts w:ascii="Times" w:eastAsia="Times" w:hAnsi="Times" w:cs="Times"/>
              <w:sz w:val="24"/>
              <w:szCs w:val="24"/>
              <w:lang w:val="pt-BR"/>
            </w:rPr>
          </w:rPrChange>
        </w:rPr>
        <w:t xml:space="preserve"> a esperar. Todas que não forem acordadas irão continuar hibernando até o próximo anúncio do AP. Isso faz com que as estações tenham períodos de hibernação mais longos, o que economiza energia e reduz a contenção.</w:t>
      </w:r>
    </w:p>
    <w:p w14:paraId="77AEBADD" w14:textId="77777777" w:rsidR="007D162F" w:rsidRPr="00BA31F5" w:rsidRDefault="00697E7A">
      <w:pPr>
        <w:spacing w:before="120"/>
        <w:jc w:val="both"/>
        <w:rPr>
          <w:rFonts w:ascii="Times" w:eastAsia="Times" w:hAnsi="Times" w:cs="Times"/>
          <w:sz w:val="24"/>
          <w:szCs w:val="24"/>
          <w:lang w:val="pt-BR"/>
        </w:rPr>
      </w:pPr>
      <w:r w:rsidRPr="00697E7A">
        <w:rPr>
          <w:rFonts w:ascii="Times" w:eastAsia="Times" w:hAnsi="Times" w:cs="Times"/>
          <w:sz w:val="24"/>
          <w:szCs w:val="24"/>
          <w:highlight w:val="yellow"/>
          <w:lang w:val="pt-BR"/>
          <w:rPrChange w:id="130" w:author="Analucia Schiaffino Morales" w:date="2021-05-03T09:44:00Z">
            <w:rPr>
              <w:rFonts w:ascii="Times" w:eastAsia="Times" w:hAnsi="Times" w:cs="Times"/>
              <w:sz w:val="24"/>
              <w:szCs w:val="24"/>
              <w:lang w:val="pt-BR"/>
            </w:rPr>
          </w:rPrChange>
        </w:rPr>
        <w:t>Além dos benefícios citados acima, vindo d</w:t>
      </w:r>
      <w:r w:rsidRPr="00697E7A">
        <w:rPr>
          <w:rFonts w:ascii="Times" w:eastAsia="Times" w:hAnsi="Times" w:cs="Times"/>
          <w:sz w:val="24"/>
          <w:szCs w:val="24"/>
          <w:highlight w:val="yellow"/>
          <w:lang w:val="pt-BR"/>
          <w:rPrChange w:id="131" w:author="Analucia Schiaffino Morales" w:date="2021-05-03T09:44:00Z">
            <w:rPr>
              <w:rFonts w:ascii="Times" w:eastAsia="Times" w:hAnsi="Times" w:cs="Times"/>
              <w:sz w:val="24"/>
              <w:szCs w:val="24"/>
              <w:lang w:val="pt-BR"/>
            </w:rPr>
          </w:rPrChange>
        </w:rPr>
        <w:t xml:space="preserve">a hierarquia, ela também permite a segmentação TIM, o que faz com que os comprimentos dos dados </w:t>
      </w:r>
      <w:r w:rsidRPr="00697E7A">
        <w:rPr>
          <w:rFonts w:ascii="Times" w:eastAsia="Times" w:hAnsi="Times" w:cs="Times"/>
          <w:i/>
          <w:sz w:val="24"/>
          <w:szCs w:val="24"/>
          <w:highlight w:val="yellow"/>
          <w:lang w:val="pt-BR"/>
          <w:rPrChange w:id="132" w:author="Analucia Schiaffino Morales" w:date="2021-05-03T09:44:00Z">
            <w:rPr>
              <w:rFonts w:ascii="Times" w:eastAsia="Times" w:hAnsi="Times" w:cs="Times"/>
              <w:i/>
              <w:sz w:val="24"/>
              <w:szCs w:val="24"/>
              <w:lang w:val="pt-BR"/>
            </w:rPr>
          </w:rPrChange>
        </w:rPr>
        <w:t xml:space="preserve">beacons </w:t>
      </w:r>
      <w:r w:rsidRPr="00697E7A">
        <w:rPr>
          <w:rFonts w:ascii="Times" w:eastAsia="Times" w:hAnsi="Times" w:cs="Times"/>
          <w:sz w:val="24"/>
          <w:szCs w:val="24"/>
          <w:highlight w:val="yellow"/>
          <w:lang w:val="pt-BR"/>
          <w:rPrChange w:id="133" w:author="Analucia Schiaffino Morales" w:date="2021-05-03T09:44:00Z">
            <w:rPr>
              <w:rFonts w:ascii="Times" w:eastAsia="Times" w:hAnsi="Times" w:cs="Times"/>
              <w:sz w:val="24"/>
              <w:szCs w:val="24"/>
              <w:lang w:val="pt-BR"/>
            </w:rPr>
          </w:rPrChange>
        </w:rPr>
        <w:t xml:space="preserve">contendo </w:t>
      </w:r>
      <w:proofErr w:type="spellStart"/>
      <w:r w:rsidRPr="00697E7A">
        <w:rPr>
          <w:rFonts w:ascii="Times" w:eastAsia="Times" w:hAnsi="Times" w:cs="Times"/>
          <w:sz w:val="24"/>
          <w:szCs w:val="24"/>
          <w:highlight w:val="yellow"/>
          <w:lang w:val="pt-BR"/>
          <w:rPrChange w:id="134" w:author="Analucia Schiaffino Morales" w:date="2021-05-03T09:44:00Z">
            <w:rPr>
              <w:rFonts w:ascii="Times" w:eastAsia="Times" w:hAnsi="Times" w:cs="Times"/>
              <w:sz w:val="24"/>
              <w:szCs w:val="24"/>
              <w:lang w:val="pt-BR"/>
            </w:rPr>
          </w:rPrChange>
        </w:rPr>
        <w:t>TIMs</w:t>
      </w:r>
      <w:proofErr w:type="spellEnd"/>
      <w:r w:rsidRPr="00697E7A">
        <w:rPr>
          <w:rFonts w:ascii="Times" w:eastAsia="Times" w:hAnsi="Times" w:cs="Times"/>
          <w:sz w:val="24"/>
          <w:szCs w:val="24"/>
          <w:highlight w:val="yellow"/>
          <w:lang w:val="pt-BR"/>
          <w:rPrChange w:id="135" w:author="Analucia Schiaffino Morales" w:date="2021-05-03T09:44:00Z">
            <w:rPr>
              <w:rFonts w:ascii="Times" w:eastAsia="Times" w:hAnsi="Times" w:cs="Times"/>
              <w:sz w:val="24"/>
              <w:szCs w:val="24"/>
              <w:lang w:val="pt-BR"/>
            </w:rPr>
          </w:rPrChange>
        </w:rPr>
        <w:t xml:space="preserve"> sejam reduzidos. O que em redes altamente densas seria um problema, já que o comprimento do TIM seria muito longo e as estações passariam </w:t>
      </w:r>
      <w:r w:rsidRPr="00697E7A">
        <w:rPr>
          <w:rFonts w:ascii="Times" w:eastAsia="Times" w:hAnsi="Times" w:cs="Times"/>
          <w:sz w:val="24"/>
          <w:szCs w:val="24"/>
          <w:highlight w:val="yellow"/>
          <w:lang w:val="pt-BR"/>
          <w:rPrChange w:id="136" w:author="Analucia Schiaffino Morales" w:date="2021-05-03T09:44:00Z">
            <w:rPr>
              <w:rFonts w:ascii="Times" w:eastAsia="Times" w:hAnsi="Times" w:cs="Times"/>
              <w:sz w:val="24"/>
              <w:szCs w:val="24"/>
              <w:lang w:val="pt-BR"/>
            </w:rPr>
          </w:rPrChange>
        </w:rPr>
        <w:t xml:space="preserve">muito tempo ouvindo o </w:t>
      </w:r>
      <w:r w:rsidRPr="00697E7A">
        <w:rPr>
          <w:rFonts w:ascii="Times" w:eastAsia="Times" w:hAnsi="Times" w:cs="Times"/>
          <w:i/>
          <w:sz w:val="24"/>
          <w:szCs w:val="24"/>
          <w:highlight w:val="yellow"/>
          <w:lang w:val="pt-BR"/>
          <w:rPrChange w:id="137" w:author="Analucia Schiaffino Morales" w:date="2021-05-03T09:44:00Z">
            <w:rPr>
              <w:rFonts w:ascii="Times" w:eastAsia="Times" w:hAnsi="Times" w:cs="Times"/>
              <w:i/>
              <w:sz w:val="24"/>
              <w:szCs w:val="24"/>
              <w:lang w:val="pt-BR"/>
            </w:rPr>
          </w:rPrChange>
        </w:rPr>
        <w:t>beacon</w:t>
      </w:r>
      <w:r w:rsidRPr="00697E7A">
        <w:rPr>
          <w:rFonts w:ascii="Times" w:eastAsia="Times" w:hAnsi="Times" w:cs="Times"/>
          <w:sz w:val="24"/>
          <w:szCs w:val="24"/>
          <w:highlight w:val="yellow"/>
          <w:lang w:val="pt-BR"/>
          <w:rPrChange w:id="138" w:author="Analucia Schiaffino Morales" w:date="2021-05-03T09:44:00Z">
            <w:rPr>
              <w:rFonts w:ascii="Times" w:eastAsia="Times" w:hAnsi="Times" w:cs="Times"/>
              <w:sz w:val="24"/>
              <w:szCs w:val="24"/>
              <w:lang w:val="pt-BR"/>
            </w:rPr>
          </w:rPrChange>
        </w:rPr>
        <w:t>, o que faria com que as economias citadas acima fossem reduzidas.</w:t>
      </w:r>
      <w:r w:rsidRPr="00BA31F5">
        <w:rPr>
          <w:rFonts w:ascii="Times" w:eastAsia="Times" w:hAnsi="Times" w:cs="Times"/>
          <w:sz w:val="24"/>
          <w:szCs w:val="24"/>
          <w:lang w:val="pt-BR"/>
        </w:rPr>
        <w:t xml:space="preserve"> </w:t>
      </w:r>
    </w:p>
    <w:p w14:paraId="0543B284" w14:textId="77777777" w:rsidR="007D162F" w:rsidRDefault="00697E7A">
      <w:pPr>
        <w:numPr>
          <w:ilvl w:val="1"/>
          <w:numId w:val="1"/>
        </w:numPr>
        <w:spacing w:before="240"/>
        <w:jc w:val="both"/>
        <w:rPr>
          <w:rFonts w:ascii="Times" w:eastAsia="Times" w:hAnsi="Times" w:cs="Times"/>
          <w:b/>
          <w:sz w:val="26"/>
          <w:szCs w:val="26"/>
        </w:rPr>
      </w:pPr>
      <w:r>
        <w:rPr>
          <w:rFonts w:ascii="Times" w:eastAsia="Times" w:hAnsi="Times" w:cs="Times"/>
          <w:b/>
          <w:sz w:val="26"/>
          <w:szCs w:val="26"/>
        </w:rPr>
        <w:t xml:space="preserve">RAW </w:t>
      </w:r>
      <w:r>
        <w:rPr>
          <w:rFonts w:ascii="Times" w:eastAsia="Times" w:hAnsi="Times" w:cs="Times"/>
          <w:b/>
          <w:i/>
          <w:sz w:val="26"/>
          <w:szCs w:val="26"/>
        </w:rPr>
        <w:t>(Restricted Access Window</w:t>
      </w:r>
      <w:r>
        <w:rPr>
          <w:rFonts w:ascii="Times" w:eastAsia="Times" w:hAnsi="Times" w:cs="Times"/>
          <w:b/>
          <w:sz w:val="26"/>
          <w:szCs w:val="26"/>
        </w:rPr>
        <w:t>)</w:t>
      </w:r>
    </w:p>
    <w:p w14:paraId="112419BE" w14:textId="77777777" w:rsidR="007D162F" w:rsidRPr="00697E7A" w:rsidRDefault="00697E7A">
      <w:pPr>
        <w:spacing w:before="120"/>
        <w:jc w:val="both"/>
        <w:rPr>
          <w:rFonts w:ascii="Times" w:eastAsia="Times" w:hAnsi="Times" w:cs="Times"/>
          <w:sz w:val="24"/>
          <w:szCs w:val="24"/>
          <w:highlight w:val="yellow"/>
          <w:lang w:val="pt-BR"/>
          <w:rPrChange w:id="139" w:author="Analucia Schiaffino Morales" w:date="2021-05-03T09:44:00Z">
            <w:rPr>
              <w:rFonts w:ascii="Times" w:eastAsia="Times" w:hAnsi="Times" w:cs="Times"/>
              <w:sz w:val="24"/>
              <w:szCs w:val="24"/>
              <w:lang w:val="pt-BR"/>
            </w:rPr>
          </w:rPrChange>
        </w:rPr>
      </w:pPr>
      <w:r w:rsidRPr="00697E7A">
        <w:rPr>
          <w:rFonts w:ascii="Times" w:eastAsia="Times" w:hAnsi="Times" w:cs="Times"/>
          <w:sz w:val="24"/>
          <w:szCs w:val="24"/>
          <w:highlight w:val="yellow"/>
          <w:lang w:val="pt-BR"/>
          <w:rPrChange w:id="140" w:author="Analucia Schiaffino Morales" w:date="2021-05-03T09:44:00Z">
            <w:rPr>
              <w:rFonts w:ascii="Times" w:eastAsia="Times" w:hAnsi="Times" w:cs="Times"/>
              <w:sz w:val="24"/>
              <w:szCs w:val="24"/>
              <w:lang w:val="pt-BR"/>
            </w:rPr>
          </w:rPrChange>
        </w:rPr>
        <w:t>De forma a reduzir as colisões e interferências entre as estações é introduzido no protocolo o mecanismo RAW. Como explicado acim</w:t>
      </w:r>
      <w:r w:rsidRPr="00697E7A">
        <w:rPr>
          <w:rFonts w:ascii="Times" w:eastAsia="Times" w:hAnsi="Times" w:cs="Times"/>
          <w:sz w:val="24"/>
          <w:szCs w:val="24"/>
          <w:highlight w:val="yellow"/>
          <w:lang w:val="pt-BR"/>
          <w:rPrChange w:id="141" w:author="Analucia Schiaffino Morales" w:date="2021-05-03T09:44:00Z">
            <w:rPr>
              <w:rFonts w:ascii="Times" w:eastAsia="Times" w:hAnsi="Times" w:cs="Times"/>
              <w:sz w:val="24"/>
              <w:szCs w:val="24"/>
              <w:lang w:val="pt-BR"/>
            </w:rPr>
          </w:rPrChange>
        </w:rPr>
        <w:t xml:space="preserve">a, esse mecanismo reserva pequenos intervalos de tempo para estações específicas. </w:t>
      </w:r>
    </w:p>
    <w:p w14:paraId="30FC52CF" w14:textId="77777777" w:rsidR="007D162F" w:rsidRPr="00BA31F5" w:rsidRDefault="00697E7A">
      <w:pPr>
        <w:spacing w:before="120"/>
        <w:jc w:val="both"/>
        <w:rPr>
          <w:rFonts w:ascii="Times" w:eastAsia="Times" w:hAnsi="Times" w:cs="Times"/>
          <w:sz w:val="24"/>
          <w:szCs w:val="24"/>
          <w:lang w:val="pt-BR"/>
        </w:rPr>
      </w:pPr>
      <w:r w:rsidRPr="00697E7A">
        <w:rPr>
          <w:rFonts w:ascii="Times" w:eastAsia="Times" w:hAnsi="Times" w:cs="Times"/>
          <w:sz w:val="24"/>
          <w:szCs w:val="24"/>
          <w:highlight w:val="yellow"/>
          <w:lang w:val="pt-BR"/>
          <w:rPrChange w:id="142" w:author="Analucia Schiaffino Morales" w:date="2021-05-03T09:44:00Z">
            <w:rPr>
              <w:rFonts w:ascii="Times" w:eastAsia="Times" w:hAnsi="Times" w:cs="Times"/>
              <w:sz w:val="24"/>
              <w:szCs w:val="24"/>
              <w:lang w:val="pt-BR"/>
            </w:rPr>
          </w:rPrChange>
        </w:rPr>
        <w:t xml:space="preserve">O AP pode alocar um ou mais </w:t>
      </w:r>
      <w:proofErr w:type="spellStart"/>
      <w:r w:rsidRPr="00697E7A">
        <w:rPr>
          <w:rFonts w:ascii="Times" w:eastAsia="Times" w:hAnsi="Times" w:cs="Times"/>
          <w:sz w:val="24"/>
          <w:szCs w:val="24"/>
          <w:highlight w:val="yellow"/>
          <w:lang w:val="pt-BR"/>
          <w:rPrChange w:id="143" w:author="Analucia Schiaffino Morales" w:date="2021-05-03T09:44:00Z">
            <w:rPr>
              <w:rFonts w:ascii="Times" w:eastAsia="Times" w:hAnsi="Times" w:cs="Times"/>
              <w:sz w:val="24"/>
              <w:szCs w:val="24"/>
              <w:lang w:val="pt-BR"/>
            </w:rPr>
          </w:rPrChange>
        </w:rPr>
        <w:t>RAWs</w:t>
      </w:r>
      <w:proofErr w:type="spellEnd"/>
      <w:r w:rsidRPr="00697E7A">
        <w:rPr>
          <w:rFonts w:ascii="Times" w:eastAsia="Times" w:hAnsi="Times" w:cs="Times"/>
          <w:sz w:val="24"/>
          <w:szCs w:val="24"/>
          <w:highlight w:val="yellow"/>
          <w:lang w:val="pt-BR"/>
          <w:rPrChange w:id="144" w:author="Analucia Schiaffino Morales" w:date="2021-05-03T09:44:00Z">
            <w:rPr>
              <w:rFonts w:ascii="Times" w:eastAsia="Times" w:hAnsi="Times" w:cs="Times"/>
              <w:sz w:val="24"/>
              <w:szCs w:val="24"/>
              <w:lang w:val="pt-BR"/>
            </w:rPr>
          </w:rPrChange>
        </w:rPr>
        <w:t xml:space="preserve"> para um grupo específico de estações dentro de um intervalo de </w:t>
      </w:r>
      <w:r w:rsidRPr="00697E7A">
        <w:rPr>
          <w:rFonts w:ascii="Times" w:eastAsia="Times" w:hAnsi="Times" w:cs="Times"/>
          <w:i/>
          <w:sz w:val="24"/>
          <w:szCs w:val="24"/>
          <w:highlight w:val="yellow"/>
          <w:lang w:val="pt-BR"/>
          <w:rPrChange w:id="145" w:author="Analucia Schiaffino Morales" w:date="2021-05-03T09:44:00Z">
            <w:rPr>
              <w:rFonts w:ascii="Times" w:eastAsia="Times" w:hAnsi="Times" w:cs="Times"/>
              <w:i/>
              <w:sz w:val="24"/>
              <w:szCs w:val="24"/>
              <w:lang w:val="pt-BR"/>
            </w:rPr>
          </w:rPrChange>
        </w:rPr>
        <w:t xml:space="preserve">beacon </w:t>
      </w:r>
      <w:r w:rsidRPr="00697E7A">
        <w:rPr>
          <w:rFonts w:ascii="Times" w:eastAsia="Times" w:hAnsi="Times" w:cs="Times"/>
          <w:sz w:val="24"/>
          <w:szCs w:val="24"/>
          <w:highlight w:val="yellow"/>
          <w:lang w:val="pt-BR"/>
          <w:rPrChange w:id="146" w:author="Analucia Schiaffino Morales" w:date="2021-05-03T09:44:00Z">
            <w:rPr>
              <w:rFonts w:ascii="Times" w:eastAsia="Times" w:hAnsi="Times" w:cs="Times"/>
              <w:sz w:val="24"/>
              <w:szCs w:val="24"/>
              <w:lang w:val="pt-BR"/>
            </w:rPr>
          </w:rPrChange>
        </w:rPr>
        <w:t>e transmitir esta informação utilizando o RPS (</w:t>
      </w:r>
      <w:r w:rsidRPr="00697E7A">
        <w:rPr>
          <w:rFonts w:ascii="Times" w:eastAsia="Times" w:hAnsi="Times" w:cs="Times"/>
          <w:i/>
          <w:sz w:val="24"/>
          <w:szCs w:val="24"/>
          <w:highlight w:val="yellow"/>
          <w:lang w:val="pt-BR"/>
          <w:rPrChange w:id="147" w:author="Analucia Schiaffino Morales" w:date="2021-05-03T09:44:00Z">
            <w:rPr>
              <w:rFonts w:ascii="Times" w:eastAsia="Times" w:hAnsi="Times" w:cs="Times"/>
              <w:i/>
              <w:sz w:val="24"/>
              <w:szCs w:val="24"/>
              <w:lang w:val="pt-BR"/>
            </w:rPr>
          </w:rPrChange>
        </w:rPr>
        <w:t xml:space="preserve">RAW </w:t>
      </w:r>
      <w:proofErr w:type="spellStart"/>
      <w:r w:rsidRPr="00697E7A">
        <w:rPr>
          <w:rFonts w:ascii="Times" w:eastAsia="Times" w:hAnsi="Times" w:cs="Times"/>
          <w:i/>
          <w:sz w:val="24"/>
          <w:szCs w:val="24"/>
          <w:highlight w:val="yellow"/>
          <w:lang w:val="pt-BR"/>
          <w:rPrChange w:id="148" w:author="Analucia Schiaffino Morales" w:date="2021-05-03T09:44:00Z">
            <w:rPr>
              <w:rFonts w:ascii="Times" w:eastAsia="Times" w:hAnsi="Times" w:cs="Times"/>
              <w:i/>
              <w:sz w:val="24"/>
              <w:szCs w:val="24"/>
              <w:lang w:val="pt-BR"/>
            </w:rPr>
          </w:rPrChange>
        </w:rPr>
        <w:t>Parameter</w:t>
      </w:r>
      <w:proofErr w:type="spellEnd"/>
      <w:r w:rsidRPr="00697E7A">
        <w:rPr>
          <w:rFonts w:ascii="Times" w:eastAsia="Times" w:hAnsi="Times" w:cs="Times"/>
          <w:i/>
          <w:sz w:val="24"/>
          <w:szCs w:val="24"/>
          <w:highlight w:val="yellow"/>
          <w:lang w:val="pt-BR"/>
          <w:rPrChange w:id="149" w:author="Analucia Schiaffino Morales" w:date="2021-05-03T09:44:00Z">
            <w:rPr>
              <w:rFonts w:ascii="Times" w:eastAsia="Times" w:hAnsi="Times" w:cs="Times"/>
              <w:i/>
              <w:sz w:val="24"/>
              <w:szCs w:val="24"/>
              <w:lang w:val="pt-BR"/>
            </w:rPr>
          </w:rPrChange>
        </w:rPr>
        <w:t xml:space="preserve"> Set</w:t>
      </w:r>
      <w:r w:rsidRPr="00697E7A">
        <w:rPr>
          <w:rFonts w:ascii="Times" w:eastAsia="Times" w:hAnsi="Times" w:cs="Times"/>
          <w:sz w:val="24"/>
          <w:szCs w:val="24"/>
          <w:highlight w:val="yellow"/>
          <w:lang w:val="pt-BR"/>
          <w:rPrChange w:id="150" w:author="Analucia Schiaffino Morales" w:date="2021-05-03T09:44:00Z">
            <w:rPr>
              <w:rFonts w:ascii="Times" w:eastAsia="Times" w:hAnsi="Times" w:cs="Times"/>
              <w:sz w:val="24"/>
              <w:szCs w:val="24"/>
              <w:lang w:val="pt-BR"/>
            </w:rPr>
          </w:rPrChange>
        </w:rPr>
        <w:t xml:space="preserve">) que </w:t>
      </w:r>
      <w:r w:rsidRPr="00697E7A">
        <w:rPr>
          <w:rFonts w:ascii="Times" w:eastAsia="Times" w:hAnsi="Times" w:cs="Times"/>
          <w:sz w:val="24"/>
          <w:szCs w:val="24"/>
          <w:highlight w:val="yellow"/>
          <w:lang w:val="pt-BR"/>
          <w:rPrChange w:id="151" w:author="Analucia Schiaffino Morales" w:date="2021-05-03T09:44:00Z">
            <w:rPr>
              <w:rFonts w:ascii="Times" w:eastAsia="Times" w:hAnsi="Times" w:cs="Times"/>
              <w:sz w:val="24"/>
              <w:szCs w:val="24"/>
              <w:lang w:val="pt-BR"/>
            </w:rPr>
          </w:rPrChange>
        </w:rPr>
        <w:t xml:space="preserve">foi transportado do </w:t>
      </w:r>
      <w:r w:rsidRPr="00697E7A">
        <w:rPr>
          <w:rFonts w:ascii="Times" w:eastAsia="Times" w:hAnsi="Times" w:cs="Times"/>
          <w:i/>
          <w:sz w:val="24"/>
          <w:szCs w:val="24"/>
          <w:highlight w:val="yellow"/>
          <w:lang w:val="pt-BR"/>
          <w:rPrChange w:id="152" w:author="Analucia Schiaffino Morales" w:date="2021-05-03T09:44:00Z">
            <w:rPr>
              <w:rFonts w:ascii="Times" w:eastAsia="Times" w:hAnsi="Times" w:cs="Times"/>
              <w:i/>
              <w:sz w:val="24"/>
              <w:szCs w:val="24"/>
              <w:lang w:val="pt-BR"/>
            </w:rPr>
          </w:rPrChange>
        </w:rPr>
        <w:t xml:space="preserve">beacon </w:t>
      </w:r>
      <w:r w:rsidRPr="00697E7A">
        <w:rPr>
          <w:rFonts w:ascii="Times" w:eastAsia="Times" w:hAnsi="Times" w:cs="Times"/>
          <w:sz w:val="24"/>
          <w:szCs w:val="24"/>
          <w:highlight w:val="yellow"/>
          <w:lang w:val="pt-BR"/>
          <w:rPrChange w:id="153" w:author="Analucia Schiaffino Morales" w:date="2021-05-03T09:44:00Z">
            <w:rPr>
              <w:rFonts w:ascii="Times" w:eastAsia="Times" w:hAnsi="Times" w:cs="Times"/>
              <w:sz w:val="24"/>
              <w:szCs w:val="24"/>
              <w:lang w:val="pt-BR"/>
            </w:rPr>
          </w:rPrChange>
        </w:rPr>
        <w:t>anterior. Esse elemento RPS especifica qual ou quais estações são atribuídas ao RAW, a configuração de RAW e também a hora de início do RAW.</w:t>
      </w:r>
    </w:p>
    <w:p w14:paraId="5B019F4C" w14:textId="77777777" w:rsidR="007D162F" w:rsidRPr="00BA31F5" w:rsidRDefault="00697E7A">
      <w:pPr>
        <w:numPr>
          <w:ilvl w:val="1"/>
          <w:numId w:val="1"/>
        </w:numPr>
        <w:spacing w:before="240"/>
        <w:jc w:val="both"/>
        <w:rPr>
          <w:rFonts w:ascii="Times" w:eastAsia="Times" w:hAnsi="Times" w:cs="Times"/>
          <w:sz w:val="26"/>
          <w:szCs w:val="26"/>
          <w:lang w:val="pt-BR"/>
        </w:rPr>
      </w:pPr>
      <w:r w:rsidRPr="00BA31F5">
        <w:rPr>
          <w:rFonts w:ascii="Times" w:eastAsia="Times" w:hAnsi="Times" w:cs="Times"/>
          <w:b/>
          <w:sz w:val="26"/>
          <w:szCs w:val="26"/>
          <w:lang w:val="pt-BR"/>
        </w:rPr>
        <w:t>Redução do cabeçalho MAC (</w:t>
      </w:r>
      <w:proofErr w:type="spellStart"/>
      <w:r w:rsidRPr="00BA31F5">
        <w:rPr>
          <w:rFonts w:ascii="Times" w:eastAsia="Times" w:hAnsi="Times" w:cs="Times"/>
          <w:b/>
          <w:i/>
          <w:sz w:val="26"/>
          <w:szCs w:val="26"/>
          <w:lang w:val="pt-BR"/>
        </w:rPr>
        <w:t>Medium</w:t>
      </w:r>
      <w:proofErr w:type="spellEnd"/>
      <w:r w:rsidRPr="00BA31F5">
        <w:rPr>
          <w:rFonts w:ascii="Times" w:eastAsia="Times" w:hAnsi="Times" w:cs="Times"/>
          <w:b/>
          <w:i/>
          <w:sz w:val="26"/>
          <w:szCs w:val="26"/>
          <w:lang w:val="pt-BR"/>
        </w:rPr>
        <w:t xml:space="preserve"> Access </w:t>
      </w:r>
      <w:proofErr w:type="spellStart"/>
      <w:r w:rsidRPr="00BA31F5">
        <w:rPr>
          <w:rFonts w:ascii="Times" w:eastAsia="Times" w:hAnsi="Times" w:cs="Times"/>
          <w:b/>
          <w:i/>
          <w:sz w:val="26"/>
          <w:szCs w:val="26"/>
          <w:lang w:val="pt-BR"/>
        </w:rPr>
        <w:t>Control</w:t>
      </w:r>
      <w:proofErr w:type="spellEnd"/>
      <w:r w:rsidRPr="00BA31F5">
        <w:rPr>
          <w:rFonts w:ascii="Times" w:eastAsia="Times" w:hAnsi="Times" w:cs="Times"/>
          <w:b/>
          <w:sz w:val="26"/>
          <w:szCs w:val="26"/>
          <w:lang w:val="pt-BR"/>
        </w:rPr>
        <w:t>)</w:t>
      </w:r>
    </w:p>
    <w:p w14:paraId="6849071D" w14:textId="77777777" w:rsidR="007D162F" w:rsidRPr="00697E7A" w:rsidRDefault="00697E7A">
      <w:pPr>
        <w:spacing w:before="240"/>
        <w:jc w:val="both"/>
        <w:rPr>
          <w:rFonts w:ascii="Times" w:eastAsia="Times" w:hAnsi="Times" w:cs="Times"/>
          <w:sz w:val="24"/>
          <w:szCs w:val="24"/>
          <w:highlight w:val="yellow"/>
          <w:lang w:val="pt-BR"/>
          <w:rPrChange w:id="154" w:author="Analucia Schiaffino Morales" w:date="2021-05-03T09:44:00Z">
            <w:rPr>
              <w:rFonts w:ascii="Times" w:eastAsia="Times" w:hAnsi="Times" w:cs="Times"/>
              <w:sz w:val="24"/>
              <w:szCs w:val="24"/>
              <w:lang w:val="pt-BR"/>
            </w:rPr>
          </w:rPrChange>
        </w:rPr>
      </w:pPr>
      <w:r w:rsidRPr="00697E7A">
        <w:rPr>
          <w:rFonts w:ascii="Times" w:eastAsia="Times" w:hAnsi="Times" w:cs="Times"/>
          <w:sz w:val="24"/>
          <w:szCs w:val="24"/>
          <w:highlight w:val="yellow"/>
          <w:lang w:val="pt-BR"/>
          <w:rPrChange w:id="155" w:author="Analucia Schiaffino Morales" w:date="2021-05-03T09:44:00Z">
            <w:rPr>
              <w:rFonts w:ascii="Times" w:eastAsia="Times" w:hAnsi="Times" w:cs="Times"/>
              <w:sz w:val="24"/>
              <w:szCs w:val="24"/>
              <w:lang w:val="pt-BR"/>
            </w:rPr>
          </w:rPrChange>
        </w:rPr>
        <w:t xml:space="preserve">Para compensar de alguma forma a baixa taxa de transmissão, foi proposto um novo formato de pacote na camada MAC. Ele possui um cabeçalho mais compacto para diminuir o </w:t>
      </w:r>
      <w:r w:rsidRPr="00697E7A">
        <w:rPr>
          <w:rFonts w:ascii="Times" w:eastAsia="Times" w:hAnsi="Times" w:cs="Times"/>
          <w:i/>
          <w:sz w:val="24"/>
          <w:szCs w:val="24"/>
          <w:highlight w:val="yellow"/>
          <w:lang w:val="pt-BR"/>
          <w:rPrChange w:id="156" w:author="Analucia Schiaffino Morales" w:date="2021-05-03T09:44:00Z">
            <w:rPr>
              <w:rFonts w:ascii="Times" w:eastAsia="Times" w:hAnsi="Times" w:cs="Times"/>
              <w:i/>
              <w:sz w:val="24"/>
              <w:szCs w:val="24"/>
              <w:lang w:val="pt-BR"/>
            </w:rPr>
          </w:rPrChange>
        </w:rPr>
        <w:t>overhead</w:t>
      </w:r>
      <w:r w:rsidRPr="00697E7A">
        <w:rPr>
          <w:rFonts w:ascii="Times" w:eastAsia="Times" w:hAnsi="Times" w:cs="Times"/>
          <w:sz w:val="24"/>
          <w:szCs w:val="24"/>
          <w:highlight w:val="yellow"/>
          <w:lang w:val="pt-BR"/>
          <w:rPrChange w:id="157" w:author="Analucia Schiaffino Morales" w:date="2021-05-03T09:44:00Z">
            <w:rPr>
              <w:rFonts w:ascii="Times" w:eastAsia="Times" w:hAnsi="Times" w:cs="Times"/>
              <w:sz w:val="24"/>
              <w:szCs w:val="24"/>
              <w:lang w:val="pt-BR"/>
            </w:rPr>
          </w:rPrChange>
        </w:rPr>
        <w:t xml:space="preserve">, onde usa-se os identificadores AID, cujo tamanho é de 2 </w:t>
      </w:r>
      <w:r w:rsidRPr="00697E7A">
        <w:rPr>
          <w:rFonts w:ascii="Times" w:eastAsia="Times" w:hAnsi="Times" w:cs="Times"/>
          <w:i/>
          <w:sz w:val="24"/>
          <w:szCs w:val="24"/>
          <w:highlight w:val="yellow"/>
          <w:lang w:val="pt-BR"/>
          <w:rPrChange w:id="158" w:author="Analucia Schiaffino Morales" w:date="2021-05-03T09:44:00Z">
            <w:rPr>
              <w:rFonts w:ascii="Times" w:eastAsia="Times" w:hAnsi="Times" w:cs="Times"/>
              <w:i/>
              <w:sz w:val="24"/>
              <w:szCs w:val="24"/>
              <w:lang w:val="pt-BR"/>
            </w:rPr>
          </w:rPrChange>
        </w:rPr>
        <w:t xml:space="preserve">bytes </w:t>
      </w:r>
      <w:r w:rsidRPr="00697E7A">
        <w:rPr>
          <w:rFonts w:ascii="Times" w:eastAsia="Times" w:hAnsi="Times" w:cs="Times"/>
          <w:sz w:val="24"/>
          <w:szCs w:val="24"/>
          <w:highlight w:val="yellow"/>
          <w:lang w:val="pt-BR"/>
          <w:rPrChange w:id="159" w:author="Analucia Schiaffino Morales" w:date="2021-05-03T09:44:00Z">
            <w:rPr>
              <w:rFonts w:ascii="Times" w:eastAsia="Times" w:hAnsi="Times" w:cs="Times"/>
              <w:sz w:val="24"/>
              <w:szCs w:val="24"/>
              <w:lang w:val="pt-BR"/>
            </w:rPr>
          </w:rPrChange>
        </w:rPr>
        <w:t>em comparação co</w:t>
      </w:r>
      <w:r w:rsidRPr="00697E7A">
        <w:rPr>
          <w:rFonts w:ascii="Times" w:eastAsia="Times" w:hAnsi="Times" w:cs="Times"/>
          <w:sz w:val="24"/>
          <w:szCs w:val="24"/>
          <w:highlight w:val="yellow"/>
          <w:lang w:val="pt-BR"/>
          <w:rPrChange w:id="160" w:author="Analucia Schiaffino Morales" w:date="2021-05-03T09:44:00Z">
            <w:rPr>
              <w:rFonts w:ascii="Times" w:eastAsia="Times" w:hAnsi="Times" w:cs="Times"/>
              <w:sz w:val="24"/>
              <w:szCs w:val="24"/>
              <w:lang w:val="pt-BR"/>
            </w:rPr>
          </w:rPrChange>
        </w:rPr>
        <w:t xml:space="preserve">m o endereço MAC que é de 6 </w:t>
      </w:r>
      <w:r w:rsidRPr="00697E7A">
        <w:rPr>
          <w:rFonts w:ascii="Times" w:eastAsia="Times" w:hAnsi="Times" w:cs="Times"/>
          <w:i/>
          <w:sz w:val="24"/>
          <w:szCs w:val="24"/>
          <w:highlight w:val="yellow"/>
          <w:lang w:val="pt-BR"/>
          <w:rPrChange w:id="161" w:author="Analucia Schiaffino Morales" w:date="2021-05-03T09:44:00Z">
            <w:rPr>
              <w:rFonts w:ascii="Times" w:eastAsia="Times" w:hAnsi="Times" w:cs="Times"/>
              <w:i/>
              <w:sz w:val="24"/>
              <w:szCs w:val="24"/>
              <w:lang w:val="pt-BR"/>
            </w:rPr>
          </w:rPrChange>
        </w:rPr>
        <w:t>bytes</w:t>
      </w:r>
      <w:r w:rsidRPr="00697E7A">
        <w:rPr>
          <w:rFonts w:ascii="Times" w:eastAsia="Times" w:hAnsi="Times" w:cs="Times"/>
          <w:sz w:val="24"/>
          <w:szCs w:val="24"/>
          <w:highlight w:val="yellow"/>
          <w:lang w:val="pt-BR"/>
          <w:rPrChange w:id="162" w:author="Analucia Schiaffino Morales" w:date="2021-05-03T09:44:00Z">
            <w:rPr>
              <w:rFonts w:ascii="Times" w:eastAsia="Times" w:hAnsi="Times" w:cs="Times"/>
              <w:sz w:val="24"/>
              <w:szCs w:val="24"/>
              <w:lang w:val="pt-BR"/>
            </w:rPr>
          </w:rPrChange>
        </w:rPr>
        <w:t>, o campo A3 é opcional (presença determinada por um bit no FC) e alguns campos foram passados para o cabeçalho PHY. Com essas modificações pode-se obter um cabeçalho no mínimo 12 bytes menor.</w:t>
      </w:r>
    </w:p>
    <w:p w14:paraId="54A2E1F0" w14:textId="77777777" w:rsidR="007D162F" w:rsidRPr="00697E7A" w:rsidRDefault="00697E7A">
      <w:pPr>
        <w:spacing w:before="240"/>
        <w:jc w:val="center"/>
        <w:rPr>
          <w:rFonts w:ascii="Times" w:eastAsia="Times" w:hAnsi="Times" w:cs="Times"/>
          <w:b/>
          <w:sz w:val="26"/>
          <w:szCs w:val="26"/>
          <w:highlight w:val="yellow"/>
          <w:rPrChange w:id="163" w:author="Analucia Schiaffino Morales" w:date="2021-05-03T09:44:00Z">
            <w:rPr>
              <w:rFonts w:ascii="Times" w:eastAsia="Times" w:hAnsi="Times" w:cs="Times"/>
              <w:b/>
              <w:sz w:val="26"/>
              <w:szCs w:val="26"/>
            </w:rPr>
          </w:rPrChange>
        </w:rPr>
      </w:pPr>
      <w:r w:rsidRPr="00697E7A">
        <w:rPr>
          <w:rFonts w:ascii="Times" w:eastAsia="Times" w:hAnsi="Times" w:cs="Times"/>
          <w:b/>
          <w:noProof/>
          <w:sz w:val="26"/>
          <w:szCs w:val="26"/>
          <w:highlight w:val="yellow"/>
          <w:rPrChange w:id="164" w:author="Analucia Schiaffino Morales" w:date="2021-05-03T09:44:00Z">
            <w:rPr>
              <w:rFonts w:ascii="Times" w:eastAsia="Times" w:hAnsi="Times" w:cs="Times"/>
              <w:b/>
              <w:noProof/>
              <w:sz w:val="26"/>
              <w:szCs w:val="26"/>
            </w:rPr>
          </w:rPrChange>
        </w:rPr>
        <w:lastRenderedPageBreak/>
        <w:drawing>
          <wp:inline distT="114300" distB="114300" distL="114300" distR="114300" wp14:anchorId="38EA32BD" wp14:editId="0BA961E4">
            <wp:extent cx="4575330" cy="2183249"/>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575330" cy="2183249"/>
                    </a:xfrm>
                    <a:prstGeom prst="rect">
                      <a:avLst/>
                    </a:prstGeom>
                    <a:ln/>
                  </pic:spPr>
                </pic:pic>
              </a:graphicData>
            </a:graphic>
          </wp:inline>
        </w:drawing>
      </w:r>
    </w:p>
    <w:p w14:paraId="07C29E71" w14:textId="77777777" w:rsidR="007D162F" w:rsidRPr="00697E7A" w:rsidRDefault="00697E7A">
      <w:pPr>
        <w:spacing w:before="120" w:after="120" w:line="240" w:lineRule="auto"/>
        <w:jc w:val="center"/>
        <w:rPr>
          <w:rFonts w:ascii="Times" w:eastAsia="Times" w:hAnsi="Times" w:cs="Times"/>
          <w:b/>
          <w:sz w:val="26"/>
          <w:szCs w:val="26"/>
          <w:highlight w:val="yellow"/>
          <w:rPrChange w:id="165" w:author="Analucia Schiaffino Morales" w:date="2021-05-03T09:44:00Z">
            <w:rPr>
              <w:rFonts w:ascii="Times" w:eastAsia="Times" w:hAnsi="Times" w:cs="Times"/>
              <w:b/>
              <w:sz w:val="26"/>
              <w:szCs w:val="26"/>
            </w:rPr>
          </w:rPrChange>
        </w:rPr>
      </w:pPr>
      <w:proofErr w:type="spellStart"/>
      <w:r w:rsidRPr="00697E7A">
        <w:rPr>
          <w:rFonts w:ascii="Helvetica Neue" w:eastAsia="Helvetica Neue" w:hAnsi="Helvetica Neue" w:cs="Helvetica Neue"/>
          <w:sz w:val="20"/>
          <w:szCs w:val="20"/>
          <w:highlight w:val="yellow"/>
          <w:rPrChange w:id="166" w:author="Analucia Schiaffino Morales" w:date="2021-05-03T09:44:00Z">
            <w:rPr>
              <w:rFonts w:ascii="Helvetica Neue" w:eastAsia="Helvetica Neue" w:hAnsi="Helvetica Neue" w:cs="Helvetica Neue"/>
              <w:sz w:val="20"/>
              <w:szCs w:val="20"/>
            </w:rPr>
          </w:rPrChange>
        </w:rPr>
        <w:t>Figura</w:t>
      </w:r>
      <w:proofErr w:type="spellEnd"/>
      <w:r w:rsidRPr="00697E7A">
        <w:rPr>
          <w:rFonts w:ascii="Helvetica Neue" w:eastAsia="Helvetica Neue" w:hAnsi="Helvetica Neue" w:cs="Helvetica Neue"/>
          <w:sz w:val="20"/>
          <w:szCs w:val="20"/>
          <w:highlight w:val="yellow"/>
          <w:rPrChange w:id="167" w:author="Analucia Schiaffino Morales" w:date="2021-05-03T09:44:00Z">
            <w:rPr>
              <w:rFonts w:ascii="Helvetica Neue" w:eastAsia="Helvetica Neue" w:hAnsi="Helvetica Neue" w:cs="Helvetica Neue"/>
              <w:sz w:val="20"/>
              <w:szCs w:val="20"/>
            </w:rPr>
          </w:rPrChange>
        </w:rPr>
        <w:t xml:space="preserve"> 2. </w:t>
      </w:r>
      <w:proofErr w:type="spellStart"/>
      <w:r w:rsidRPr="00697E7A">
        <w:rPr>
          <w:rFonts w:ascii="Helvetica Neue" w:eastAsia="Helvetica Neue" w:hAnsi="Helvetica Neue" w:cs="Helvetica Neue"/>
          <w:sz w:val="20"/>
          <w:szCs w:val="20"/>
          <w:highlight w:val="yellow"/>
          <w:rPrChange w:id="168" w:author="Analucia Schiaffino Morales" w:date="2021-05-03T09:44:00Z">
            <w:rPr>
              <w:rFonts w:ascii="Helvetica Neue" w:eastAsia="Helvetica Neue" w:hAnsi="Helvetica Neue" w:cs="Helvetica Neue"/>
              <w:sz w:val="20"/>
              <w:szCs w:val="20"/>
            </w:rPr>
          </w:rPrChange>
        </w:rPr>
        <w:t>Redução</w:t>
      </w:r>
      <w:proofErr w:type="spellEnd"/>
      <w:r w:rsidRPr="00697E7A">
        <w:rPr>
          <w:rFonts w:ascii="Helvetica Neue" w:eastAsia="Helvetica Neue" w:hAnsi="Helvetica Neue" w:cs="Helvetica Neue"/>
          <w:sz w:val="20"/>
          <w:szCs w:val="20"/>
          <w:highlight w:val="yellow"/>
          <w:rPrChange w:id="169" w:author="Analucia Schiaffino Morales" w:date="2021-05-03T09:44:00Z">
            <w:rPr>
              <w:rFonts w:ascii="Helvetica Neue" w:eastAsia="Helvetica Neue" w:hAnsi="Helvetica Neue" w:cs="Helvetica Neue"/>
              <w:sz w:val="20"/>
              <w:szCs w:val="20"/>
            </w:rPr>
          </w:rPrChange>
        </w:rPr>
        <w:t xml:space="preserve"> do </w:t>
      </w:r>
      <w:proofErr w:type="spellStart"/>
      <w:r w:rsidRPr="00697E7A">
        <w:rPr>
          <w:rFonts w:ascii="Helvetica Neue" w:eastAsia="Helvetica Neue" w:hAnsi="Helvetica Neue" w:cs="Helvetica Neue"/>
          <w:sz w:val="20"/>
          <w:szCs w:val="20"/>
          <w:highlight w:val="yellow"/>
          <w:rPrChange w:id="170" w:author="Analucia Schiaffino Morales" w:date="2021-05-03T09:44:00Z">
            <w:rPr>
              <w:rFonts w:ascii="Helvetica Neue" w:eastAsia="Helvetica Neue" w:hAnsi="Helvetica Neue" w:cs="Helvetica Neue"/>
              <w:sz w:val="20"/>
              <w:szCs w:val="20"/>
            </w:rPr>
          </w:rPrChange>
        </w:rPr>
        <w:t>cabeçal</w:t>
      </w:r>
      <w:r w:rsidRPr="00697E7A">
        <w:rPr>
          <w:rFonts w:ascii="Helvetica Neue" w:eastAsia="Helvetica Neue" w:hAnsi="Helvetica Neue" w:cs="Helvetica Neue"/>
          <w:sz w:val="20"/>
          <w:szCs w:val="20"/>
          <w:highlight w:val="yellow"/>
          <w:rPrChange w:id="171" w:author="Analucia Schiaffino Morales" w:date="2021-05-03T09:44:00Z">
            <w:rPr>
              <w:rFonts w:ascii="Helvetica Neue" w:eastAsia="Helvetica Neue" w:hAnsi="Helvetica Neue" w:cs="Helvetica Neue"/>
              <w:sz w:val="20"/>
              <w:szCs w:val="20"/>
            </w:rPr>
          </w:rPrChange>
        </w:rPr>
        <w:t>ho</w:t>
      </w:r>
      <w:proofErr w:type="spellEnd"/>
      <w:r w:rsidRPr="00697E7A">
        <w:rPr>
          <w:rFonts w:ascii="Helvetica Neue" w:eastAsia="Helvetica Neue" w:hAnsi="Helvetica Neue" w:cs="Helvetica Neue"/>
          <w:sz w:val="20"/>
          <w:szCs w:val="20"/>
          <w:highlight w:val="yellow"/>
          <w:rPrChange w:id="172" w:author="Analucia Schiaffino Morales" w:date="2021-05-03T09:44:00Z">
            <w:rPr>
              <w:rFonts w:ascii="Helvetica Neue" w:eastAsia="Helvetica Neue" w:hAnsi="Helvetica Neue" w:cs="Helvetica Neue"/>
              <w:sz w:val="20"/>
              <w:szCs w:val="20"/>
            </w:rPr>
          </w:rPrChange>
        </w:rPr>
        <w:t xml:space="preserve"> MAC</w:t>
      </w:r>
    </w:p>
    <w:p w14:paraId="5044F7E4" w14:textId="77777777" w:rsidR="007D162F" w:rsidRPr="00697E7A" w:rsidRDefault="00697E7A">
      <w:pPr>
        <w:numPr>
          <w:ilvl w:val="0"/>
          <w:numId w:val="1"/>
        </w:numPr>
        <w:spacing w:before="240"/>
        <w:jc w:val="both"/>
        <w:rPr>
          <w:rFonts w:ascii="Times" w:eastAsia="Times" w:hAnsi="Times" w:cs="Times"/>
          <w:b/>
          <w:sz w:val="26"/>
          <w:szCs w:val="26"/>
          <w:highlight w:val="yellow"/>
          <w:rPrChange w:id="173" w:author="Analucia Schiaffino Morales" w:date="2021-05-03T09:44:00Z">
            <w:rPr>
              <w:rFonts w:ascii="Times" w:eastAsia="Times" w:hAnsi="Times" w:cs="Times"/>
              <w:b/>
              <w:sz w:val="26"/>
              <w:szCs w:val="26"/>
            </w:rPr>
          </w:rPrChange>
        </w:rPr>
      </w:pPr>
      <w:proofErr w:type="spellStart"/>
      <w:r w:rsidRPr="00697E7A">
        <w:rPr>
          <w:rFonts w:ascii="Times" w:eastAsia="Times" w:hAnsi="Times" w:cs="Times"/>
          <w:b/>
          <w:sz w:val="26"/>
          <w:szCs w:val="26"/>
          <w:highlight w:val="yellow"/>
          <w:rPrChange w:id="174" w:author="Analucia Schiaffino Morales" w:date="2021-05-03T09:44:00Z">
            <w:rPr>
              <w:rFonts w:ascii="Times" w:eastAsia="Times" w:hAnsi="Times" w:cs="Times"/>
              <w:b/>
              <w:sz w:val="26"/>
              <w:szCs w:val="26"/>
            </w:rPr>
          </w:rPrChange>
        </w:rPr>
        <w:t>Aplicações</w:t>
      </w:r>
      <w:proofErr w:type="spellEnd"/>
    </w:p>
    <w:p w14:paraId="00E6D16E" w14:textId="77777777" w:rsidR="007D162F" w:rsidRDefault="00697E7A">
      <w:pPr>
        <w:spacing w:before="120"/>
        <w:jc w:val="both"/>
        <w:rPr>
          <w:rFonts w:ascii="Times" w:eastAsia="Times" w:hAnsi="Times" w:cs="Times"/>
          <w:sz w:val="24"/>
          <w:szCs w:val="24"/>
        </w:rPr>
      </w:pPr>
      <w:commentRangeStart w:id="175"/>
      <w:r w:rsidRPr="00697E7A">
        <w:rPr>
          <w:rFonts w:ascii="Times" w:eastAsia="Times" w:hAnsi="Times" w:cs="Times"/>
          <w:sz w:val="24"/>
          <w:szCs w:val="24"/>
          <w:highlight w:val="yellow"/>
          <w:lang w:val="pt-BR"/>
          <w:rPrChange w:id="176" w:author="Analucia Schiaffino Morales" w:date="2021-05-03T09:44:00Z">
            <w:rPr>
              <w:rFonts w:ascii="Times" w:eastAsia="Times" w:hAnsi="Times" w:cs="Times"/>
              <w:sz w:val="24"/>
              <w:szCs w:val="24"/>
              <w:lang w:val="pt-BR"/>
            </w:rPr>
          </w:rPrChange>
        </w:rPr>
        <w:t xml:space="preserve">Sabemos </w:t>
      </w:r>
      <w:commentRangeEnd w:id="175"/>
      <w:r w:rsidR="00BA31F5" w:rsidRPr="00697E7A">
        <w:rPr>
          <w:rStyle w:val="Refdecomentrio"/>
          <w:highlight w:val="yellow"/>
          <w:rPrChange w:id="177" w:author="Analucia Schiaffino Morales" w:date="2021-05-03T09:44:00Z">
            <w:rPr>
              <w:rStyle w:val="Refdecomentrio"/>
            </w:rPr>
          </w:rPrChange>
        </w:rPr>
        <w:commentReference w:id="175"/>
      </w:r>
      <w:r w:rsidRPr="00697E7A">
        <w:rPr>
          <w:rFonts w:ascii="Times" w:eastAsia="Times" w:hAnsi="Times" w:cs="Times"/>
          <w:sz w:val="24"/>
          <w:szCs w:val="24"/>
          <w:highlight w:val="yellow"/>
          <w:lang w:val="pt-BR"/>
          <w:rPrChange w:id="178" w:author="Analucia Schiaffino Morales" w:date="2021-05-03T09:44:00Z">
            <w:rPr>
              <w:rFonts w:ascii="Times" w:eastAsia="Times" w:hAnsi="Times" w:cs="Times"/>
              <w:sz w:val="24"/>
              <w:szCs w:val="24"/>
              <w:lang w:val="pt-BR"/>
            </w:rPr>
          </w:rPrChange>
        </w:rPr>
        <w:t>que o IEEE 802.11ah possui a frequência de 900MHz, podendo ter um alcance muito próximo de 1 quilômetro de distância. Mas como o seu diferencial é por ter um alcance no acesso aos dispositivos em uma área de até 1 quilômetro de di</w:t>
      </w:r>
      <w:r w:rsidRPr="00697E7A">
        <w:rPr>
          <w:rFonts w:ascii="Times" w:eastAsia="Times" w:hAnsi="Times" w:cs="Times"/>
          <w:sz w:val="24"/>
          <w:szCs w:val="24"/>
          <w:highlight w:val="yellow"/>
          <w:lang w:val="pt-BR"/>
          <w:rPrChange w:id="179" w:author="Analucia Schiaffino Morales" w:date="2021-05-03T09:44:00Z">
            <w:rPr>
              <w:rFonts w:ascii="Times" w:eastAsia="Times" w:hAnsi="Times" w:cs="Times"/>
              <w:sz w:val="24"/>
              <w:szCs w:val="24"/>
              <w:lang w:val="pt-BR"/>
            </w:rPr>
          </w:rPrChange>
        </w:rPr>
        <w:t xml:space="preserve">stância e com frequência de 900MHz, o foco ideal de seu uso é em aplicações </w:t>
      </w:r>
      <w:proofErr w:type="spellStart"/>
      <w:r w:rsidRPr="00697E7A">
        <w:rPr>
          <w:rFonts w:ascii="Times" w:eastAsia="Times" w:hAnsi="Times" w:cs="Times"/>
          <w:sz w:val="24"/>
          <w:szCs w:val="24"/>
          <w:highlight w:val="yellow"/>
          <w:lang w:val="pt-BR"/>
          <w:rPrChange w:id="180" w:author="Analucia Schiaffino Morales" w:date="2021-05-03T09:44:00Z">
            <w:rPr>
              <w:rFonts w:ascii="Times" w:eastAsia="Times" w:hAnsi="Times" w:cs="Times"/>
              <w:sz w:val="24"/>
              <w:szCs w:val="24"/>
              <w:lang w:val="pt-BR"/>
            </w:rPr>
          </w:rPrChange>
        </w:rPr>
        <w:t>IoT</w:t>
      </w:r>
      <w:proofErr w:type="spellEnd"/>
      <w:r w:rsidRPr="00697E7A">
        <w:rPr>
          <w:rFonts w:ascii="Times" w:eastAsia="Times" w:hAnsi="Times" w:cs="Times"/>
          <w:sz w:val="24"/>
          <w:szCs w:val="24"/>
          <w:highlight w:val="yellow"/>
          <w:lang w:val="pt-BR"/>
          <w:rPrChange w:id="181" w:author="Analucia Schiaffino Morales" w:date="2021-05-03T09:44:00Z">
            <w:rPr>
              <w:rFonts w:ascii="Times" w:eastAsia="Times" w:hAnsi="Times" w:cs="Times"/>
              <w:sz w:val="24"/>
              <w:szCs w:val="24"/>
              <w:lang w:val="pt-BR"/>
            </w:rPr>
          </w:rPrChange>
        </w:rPr>
        <w:t>, que necessitam de um maior alcance de conexão. Assim podendo ser implementado em sistemas embarcados dentro de residência, prédios, ruas e até mesmo em bairros, o ponto import</w:t>
      </w:r>
      <w:r w:rsidRPr="00697E7A">
        <w:rPr>
          <w:rFonts w:ascii="Times" w:eastAsia="Times" w:hAnsi="Times" w:cs="Times"/>
          <w:sz w:val="24"/>
          <w:szCs w:val="24"/>
          <w:highlight w:val="yellow"/>
          <w:lang w:val="pt-BR"/>
          <w:rPrChange w:id="182" w:author="Analucia Schiaffino Morales" w:date="2021-05-03T09:44:00Z">
            <w:rPr>
              <w:rFonts w:ascii="Times" w:eastAsia="Times" w:hAnsi="Times" w:cs="Times"/>
              <w:sz w:val="24"/>
              <w:szCs w:val="24"/>
              <w:lang w:val="pt-BR"/>
            </w:rPr>
          </w:rPrChange>
        </w:rPr>
        <w:t xml:space="preserve">ante é que o IEEE 802.11ah tem uma </w:t>
      </w:r>
      <w:r w:rsidRPr="00697E7A">
        <w:rPr>
          <w:rFonts w:ascii="Times" w:eastAsia="Times" w:hAnsi="Times" w:cs="Times"/>
          <w:sz w:val="24"/>
          <w:szCs w:val="24"/>
          <w:highlight w:val="green"/>
          <w:lang w:val="pt-BR"/>
          <w:rPrChange w:id="183" w:author="Analucia Schiaffino Morales" w:date="2021-05-03T09:45:00Z">
            <w:rPr>
              <w:rFonts w:ascii="Times" w:eastAsia="Times" w:hAnsi="Times" w:cs="Times"/>
              <w:sz w:val="24"/>
              <w:szCs w:val="24"/>
              <w:lang w:val="pt-BR"/>
            </w:rPr>
          </w:rPrChange>
        </w:rPr>
        <w:t>grande vantagem pois ele consome menos energia que nos demais modelos e que o seu sinal atravessa paredes com muito mais facilidade por causa da sua frequência de transmissão, mas o seu ponto negativo é que a quantidade d</w:t>
      </w:r>
      <w:r w:rsidRPr="00697E7A">
        <w:rPr>
          <w:rFonts w:ascii="Times" w:eastAsia="Times" w:hAnsi="Times" w:cs="Times"/>
          <w:sz w:val="24"/>
          <w:szCs w:val="24"/>
          <w:highlight w:val="green"/>
          <w:lang w:val="pt-BR"/>
          <w:rPrChange w:id="184" w:author="Analucia Schiaffino Morales" w:date="2021-05-03T09:45:00Z">
            <w:rPr>
              <w:rFonts w:ascii="Times" w:eastAsia="Times" w:hAnsi="Times" w:cs="Times"/>
              <w:sz w:val="24"/>
              <w:szCs w:val="24"/>
              <w:lang w:val="pt-BR"/>
            </w:rPr>
          </w:rPrChange>
        </w:rPr>
        <w:t xml:space="preserve">e dados é menor que nos demais modelos no mercado. </w:t>
      </w:r>
      <w:proofErr w:type="spellStart"/>
      <w:r w:rsidRPr="00697E7A">
        <w:rPr>
          <w:rFonts w:ascii="Times" w:eastAsia="Times" w:hAnsi="Times" w:cs="Times"/>
          <w:sz w:val="24"/>
          <w:szCs w:val="24"/>
          <w:highlight w:val="green"/>
          <w:rPrChange w:id="185" w:author="Analucia Schiaffino Morales" w:date="2021-05-03T09:45:00Z">
            <w:rPr>
              <w:rFonts w:ascii="Times" w:eastAsia="Times" w:hAnsi="Times" w:cs="Times"/>
              <w:sz w:val="24"/>
              <w:szCs w:val="24"/>
            </w:rPr>
          </w:rPrChange>
        </w:rPr>
        <w:t>Algumas</w:t>
      </w:r>
      <w:proofErr w:type="spellEnd"/>
      <w:r w:rsidRPr="00697E7A">
        <w:rPr>
          <w:rFonts w:ascii="Times" w:eastAsia="Times" w:hAnsi="Times" w:cs="Times"/>
          <w:sz w:val="24"/>
          <w:szCs w:val="24"/>
          <w:highlight w:val="green"/>
          <w:rPrChange w:id="186" w:author="Analucia Schiaffino Morales" w:date="2021-05-03T09:45:00Z">
            <w:rPr>
              <w:rFonts w:ascii="Times" w:eastAsia="Times" w:hAnsi="Times" w:cs="Times"/>
              <w:sz w:val="24"/>
              <w:szCs w:val="24"/>
            </w:rPr>
          </w:rPrChange>
        </w:rPr>
        <w:t xml:space="preserve"> </w:t>
      </w:r>
      <w:proofErr w:type="spellStart"/>
      <w:r w:rsidRPr="00697E7A">
        <w:rPr>
          <w:rFonts w:ascii="Times" w:eastAsia="Times" w:hAnsi="Times" w:cs="Times"/>
          <w:sz w:val="24"/>
          <w:szCs w:val="24"/>
          <w:highlight w:val="green"/>
          <w:rPrChange w:id="187" w:author="Analucia Schiaffino Morales" w:date="2021-05-03T09:45:00Z">
            <w:rPr>
              <w:rFonts w:ascii="Times" w:eastAsia="Times" w:hAnsi="Times" w:cs="Times"/>
              <w:sz w:val="24"/>
              <w:szCs w:val="24"/>
            </w:rPr>
          </w:rPrChange>
        </w:rPr>
        <w:t>aplicações</w:t>
      </w:r>
      <w:proofErr w:type="spellEnd"/>
      <w:r w:rsidRPr="00697E7A">
        <w:rPr>
          <w:rFonts w:ascii="Times" w:eastAsia="Times" w:hAnsi="Times" w:cs="Times"/>
          <w:sz w:val="24"/>
          <w:szCs w:val="24"/>
          <w:highlight w:val="green"/>
          <w:rPrChange w:id="188" w:author="Analucia Schiaffino Morales" w:date="2021-05-03T09:45:00Z">
            <w:rPr>
              <w:rFonts w:ascii="Times" w:eastAsia="Times" w:hAnsi="Times" w:cs="Times"/>
              <w:sz w:val="24"/>
              <w:szCs w:val="24"/>
            </w:rPr>
          </w:rPrChange>
        </w:rPr>
        <w:t xml:space="preserve"> que </w:t>
      </w:r>
      <w:proofErr w:type="spellStart"/>
      <w:r w:rsidRPr="00697E7A">
        <w:rPr>
          <w:rFonts w:ascii="Times" w:eastAsia="Times" w:hAnsi="Times" w:cs="Times"/>
          <w:sz w:val="24"/>
          <w:szCs w:val="24"/>
          <w:highlight w:val="green"/>
          <w:rPrChange w:id="189" w:author="Analucia Schiaffino Morales" w:date="2021-05-03T09:45:00Z">
            <w:rPr>
              <w:rFonts w:ascii="Times" w:eastAsia="Times" w:hAnsi="Times" w:cs="Times"/>
              <w:sz w:val="24"/>
              <w:szCs w:val="24"/>
            </w:rPr>
          </w:rPrChange>
        </w:rPr>
        <w:t>utilizam</w:t>
      </w:r>
      <w:proofErr w:type="spellEnd"/>
      <w:r w:rsidRPr="00697E7A">
        <w:rPr>
          <w:rFonts w:ascii="Times" w:eastAsia="Times" w:hAnsi="Times" w:cs="Times"/>
          <w:sz w:val="24"/>
          <w:szCs w:val="24"/>
          <w:highlight w:val="green"/>
          <w:rPrChange w:id="190" w:author="Analucia Schiaffino Morales" w:date="2021-05-03T09:45:00Z">
            <w:rPr>
              <w:rFonts w:ascii="Times" w:eastAsia="Times" w:hAnsi="Times" w:cs="Times"/>
              <w:sz w:val="24"/>
              <w:szCs w:val="24"/>
            </w:rPr>
          </w:rPrChange>
        </w:rPr>
        <w:t xml:space="preserve"> o </w:t>
      </w:r>
      <w:proofErr w:type="spellStart"/>
      <w:r w:rsidRPr="00697E7A">
        <w:rPr>
          <w:rFonts w:ascii="Times" w:eastAsia="Times" w:hAnsi="Times" w:cs="Times"/>
          <w:sz w:val="24"/>
          <w:szCs w:val="24"/>
          <w:highlight w:val="green"/>
          <w:rPrChange w:id="191" w:author="Analucia Schiaffino Morales" w:date="2021-05-03T09:45:00Z">
            <w:rPr>
              <w:rFonts w:ascii="Times" w:eastAsia="Times" w:hAnsi="Times" w:cs="Times"/>
              <w:sz w:val="24"/>
              <w:szCs w:val="24"/>
            </w:rPr>
          </w:rPrChange>
        </w:rPr>
        <w:t>modelo</w:t>
      </w:r>
      <w:proofErr w:type="spellEnd"/>
      <w:r w:rsidRPr="00697E7A">
        <w:rPr>
          <w:rFonts w:ascii="Times" w:eastAsia="Times" w:hAnsi="Times" w:cs="Times"/>
          <w:sz w:val="24"/>
          <w:szCs w:val="24"/>
          <w:highlight w:val="green"/>
          <w:rPrChange w:id="192" w:author="Analucia Schiaffino Morales" w:date="2021-05-03T09:45:00Z">
            <w:rPr>
              <w:rFonts w:ascii="Times" w:eastAsia="Times" w:hAnsi="Times" w:cs="Times"/>
              <w:sz w:val="24"/>
              <w:szCs w:val="24"/>
            </w:rPr>
          </w:rPrChange>
        </w:rPr>
        <w:t xml:space="preserve"> IEEE 802.11ah </w:t>
      </w:r>
      <w:commentRangeStart w:id="193"/>
      <w:proofErr w:type="spellStart"/>
      <w:r w:rsidRPr="00697E7A">
        <w:rPr>
          <w:rFonts w:ascii="Times" w:eastAsia="Times" w:hAnsi="Times" w:cs="Times"/>
          <w:sz w:val="24"/>
          <w:szCs w:val="24"/>
          <w:highlight w:val="yellow"/>
          <w:rPrChange w:id="194" w:author="Analucia Schiaffino Morales" w:date="2021-05-03T09:44:00Z">
            <w:rPr>
              <w:rFonts w:ascii="Times" w:eastAsia="Times" w:hAnsi="Times" w:cs="Times"/>
              <w:sz w:val="24"/>
              <w:szCs w:val="24"/>
            </w:rPr>
          </w:rPrChange>
        </w:rPr>
        <w:t>são</w:t>
      </w:r>
      <w:commentRangeEnd w:id="193"/>
      <w:proofErr w:type="spellEnd"/>
      <w:r>
        <w:rPr>
          <w:rStyle w:val="Refdecomentrio"/>
        </w:rPr>
        <w:commentReference w:id="193"/>
      </w:r>
      <w:r w:rsidRPr="00697E7A">
        <w:rPr>
          <w:rFonts w:ascii="Times" w:eastAsia="Times" w:hAnsi="Times" w:cs="Times"/>
          <w:sz w:val="24"/>
          <w:szCs w:val="24"/>
          <w:highlight w:val="yellow"/>
          <w:rPrChange w:id="195" w:author="Analucia Schiaffino Morales" w:date="2021-05-03T09:44:00Z">
            <w:rPr>
              <w:rFonts w:ascii="Times" w:eastAsia="Times" w:hAnsi="Times" w:cs="Times"/>
              <w:sz w:val="24"/>
              <w:szCs w:val="24"/>
            </w:rPr>
          </w:rPrChange>
        </w:rPr>
        <w:t>:</w:t>
      </w:r>
    </w:p>
    <w:p w14:paraId="31FD1625" w14:textId="77777777" w:rsidR="007D162F" w:rsidRDefault="00697E7A">
      <w:pPr>
        <w:numPr>
          <w:ilvl w:val="1"/>
          <w:numId w:val="1"/>
        </w:numPr>
        <w:spacing w:before="240"/>
        <w:jc w:val="both"/>
        <w:rPr>
          <w:rFonts w:ascii="Times" w:eastAsia="Times" w:hAnsi="Times" w:cs="Times"/>
          <w:b/>
          <w:sz w:val="26"/>
          <w:szCs w:val="26"/>
        </w:rPr>
      </w:pPr>
      <w:proofErr w:type="spellStart"/>
      <w:r>
        <w:rPr>
          <w:rFonts w:ascii="Times" w:eastAsia="Times" w:hAnsi="Times" w:cs="Times"/>
          <w:b/>
          <w:sz w:val="26"/>
          <w:szCs w:val="26"/>
        </w:rPr>
        <w:t>Medicina</w:t>
      </w:r>
      <w:proofErr w:type="spellEnd"/>
    </w:p>
    <w:p w14:paraId="55475139" w14:textId="77777777" w:rsidR="007D162F" w:rsidRPr="00BA31F5" w:rsidRDefault="00697E7A">
      <w:pPr>
        <w:spacing w:before="120"/>
        <w:jc w:val="both"/>
        <w:rPr>
          <w:lang w:val="pt-BR"/>
        </w:rPr>
      </w:pPr>
      <w:r w:rsidRPr="00BA31F5">
        <w:rPr>
          <w:rFonts w:ascii="Times" w:eastAsia="Times" w:hAnsi="Times" w:cs="Times"/>
          <w:sz w:val="24"/>
          <w:szCs w:val="24"/>
          <w:lang w:val="pt-BR"/>
        </w:rPr>
        <w:t>É a segunda área que mais cresce em dependência de tecnologia com foco nos pacientes.</w:t>
      </w:r>
    </w:p>
    <w:p w14:paraId="2C03DD80" w14:textId="77777777" w:rsidR="007D162F" w:rsidRDefault="00697E7A">
      <w:pPr>
        <w:spacing w:before="120" w:line="240" w:lineRule="auto"/>
        <w:jc w:val="center"/>
      </w:pPr>
      <w:r w:rsidRPr="00BA31F5">
        <w:rPr>
          <w:lang w:val="pt-BR"/>
        </w:rPr>
        <w:t xml:space="preserve"> </w:t>
      </w:r>
      <w:r>
        <w:rPr>
          <w:noProof/>
        </w:rPr>
        <w:drawing>
          <wp:inline distT="114300" distB="114300" distL="114300" distR="114300" wp14:anchorId="7C1D2A83" wp14:editId="05F4D6C2">
            <wp:extent cx="2482315" cy="2997513"/>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2482315" cy="2997513"/>
                    </a:xfrm>
                    <a:prstGeom prst="rect">
                      <a:avLst/>
                    </a:prstGeom>
                    <a:ln/>
                  </pic:spPr>
                </pic:pic>
              </a:graphicData>
            </a:graphic>
          </wp:inline>
        </w:drawing>
      </w:r>
    </w:p>
    <w:p w14:paraId="2B5534F1" w14:textId="77777777" w:rsidR="007D162F" w:rsidRPr="00BA31F5" w:rsidRDefault="00697E7A">
      <w:pPr>
        <w:spacing w:before="120" w:after="120" w:line="240" w:lineRule="auto"/>
        <w:jc w:val="center"/>
        <w:rPr>
          <w:rFonts w:ascii="Helvetica Neue" w:eastAsia="Helvetica Neue" w:hAnsi="Helvetica Neue" w:cs="Helvetica Neue"/>
          <w:sz w:val="20"/>
          <w:szCs w:val="20"/>
          <w:lang w:val="pt-BR"/>
        </w:rPr>
      </w:pPr>
      <w:r w:rsidRPr="00BA31F5">
        <w:rPr>
          <w:rFonts w:ascii="Helvetica Neue" w:eastAsia="Helvetica Neue" w:hAnsi="Helvetica Neue" w:cs="Helvetica Neue"/>
          <w:sz w:val="20"/>
          <w:szCs w:val="20"/>
          <w:lang w:val="pt-BR"/>
        </w:rPr>
        <w:lastRenderedPageBreak/>
        <w:t>Figura 3. Aplicação na área da saúde [3]</w:t>
      </w:r>
    </w:p>
    <w:p w14:paraId="7EDCD94A" w14:textId="77777777" w:rsidR="007D162F" w:rsidRPr="00BA31F5" w:rsidRDefault="007D162F">
      <w:pPr>
        <w:spacing w:before="120" w:after="120" w:line="240" w:lineRule="auto"/>
        <w:jc w:val="center"/>
        <w:rPr>
          <w:rFonts w:ascii="Helvetica Neue" w:eastAsia="Helvetica Neue" w:hAnsi="Helvetica Neue" w:cs="Helvetica Neue"/>
          <w:sz w:val="20"/>
          <w:szCs w:val="20"/>
          <w:lang w:val="pt-BR"/>
        </w:rPr>
      </w:pPr>
    </w:p>
    <w:p w14:paraId="7988E09E" w14:textId="77777777" w:rsidR="007D162F" w:rsidRPr="00BA31F5" w:rsidRDefault="00697E7A">
      <w:pPr>
        <w:spacing w:before="120"/>
        <w:jc w:val="both"/>
        <w:rPr>
          <w:rFonts w:ascii="Times" w:eastAsia="Times" w:hAnsi="Times" w:cs="Times"/>
          <w:sz w:val="24"/>
          <w:szCs w:val="24"/>
          <w:lang w:val="pt-BR"/>
        </w:rPr>
      </w:pPr>
      <w:r w:rsidRPr="00BA31F5">
        <w:rPr>
          <w:rFonts w:ascii="Times" w:eastAsia="Times" w:hAnsi="Times" w:cs="Times"/>
          <w:sz w:val="24"/>
          <w:szCs w:val="24"/>
          <w:lang w:val="pt-BR"/>
        </w:rPr>
        <w:t>Tendo</w:t>
      </w:r>
      <w:r w:rsidRPr="00BA31F5">
        <w:rPr>
          <w:rFonts w:ascii="Times" w:eastAsia="Times" w:hAnsi="Times" w:cs="Times"/>
          <w:sz w:val="24"/>
          <w:szCs w:val="24"/>
          <w:lang w:val="pt-BR"/>
        </w:rPr>
        <w:t xml:space="preserve"> um monitoramento em tempo real para casos de extrema urgência ou de até mesmo para uma consulta que necessite de informações antecipadas do paciente num determinado período ou até mesmo num tratamento que exige informações preestabelecidas.</w:t>
      </w:r>
    </w:p>
    <w:p w14:paraId="131E0D9B" w14:textId="77777777" w:rsidR="007D162F" w:rsidRDefault="00697E7A">
      <w:pPr>
        <w:numPr>
          <w:ilvl w:val="1"/>
          <w:numId w:val="1"/>
        </w:numPr>
        <w:spacing w:before="240"/>
        <w:jc w:val="both"/>
        <w:rPr>
          <w:rFonts w:ascii="Times" w:eastAsia="Times" w:hAnsi="Times" w:cs="Times"/>
          <w:b/>
          <w:sz w:val="26"/>
          <w:szCs w:val="26"/>
        </w:rPr>
      </w:pPr>
      <w:proofErr w:type="spellStart"/>
      <w:r>
        <w:rPr>
          <w:rFonts w:ascii="Times" w:eastAsia="Times" w:hAnsi="Times" w:cs="Times"/>
          <w:b/>
          <w:sz w:val="26"/>
          <w:szCs w:val="26"/>
        </w:rPr>
        <w:t>Monitoramento</w:t>
      </w:r>
      <w:proofErr w:type="spellEnd"/>
      <w:r>
        <w:rPr>
          <w:rFonts w:ascii="Times" w:eastAsia="Times" w:hAnsi="Times" w:cs="Times"/>
          <w:b/>
          <w:sz w:val="26"/>
          <w:szCs w:val="26"/>
        </w:rPr>
        <w:t xml:space="preserve"> </w:t>
      </w:r>
      <w:proofErr w:type="spellStart"/>
      <w:r>
        <w:rPr>
          <w:rFonts w:ascii="Times" w:eastAsia="Times" w:hAnsi="Times" w:cs="Times"/>
          <w:b/>
          <w:sz w:val="26"/>
          <w:szCs w:val="26"/>
        </w:rPr>
        <w:t>residencial</w:t>
      </w:r>
      <w:proofErr w:type="spellEnd"/>
      <w:r>
        <w:rPr>
          <w:rFonts w:ascii="Times" w:eastAsia="Times" w:hAnsi="Times" w:cs="Times"/>
          <w:b/>
          <w:sz w:val="26"/>
          <w:szCs w:val="26"/>
        </w:rPr>
        <w:t>/predial</w:t>
      </w:r>
    </w:p>
    <w:p w14:paraId="02FC9EB2" w14:textId="77777777" w:rsidR="007D162F" w:rsidRPr="00BA31F5" w:rsidRDefault="00697E7A">
      <w:pPr>
        <w:spacing w:before="120"/>
        <w:jc w:val="both"/>
        <w:rPr>
          <w:rFonts w:ascii="Times" w:eastAsia="Times" w:hAnsi="Times" w:cs="Times"/>
          <w:sz w:val="24"/>
          <w:szCs w:val="24"/>
          <w:lang w:val="pt-BR"/>
        </w:rPr>
      </w:pPr>
      <w:r w:rsidRPr="00BA31F5">
        <w:rPr>
          <w:rFonts w:ascii="Times" w:eastAsia="Times" w:hAnsi="Times" w:cs="Times"/>
          <w:sz w:val="24"/>
          <w:szCs w:val="24"/>
          <w:lang w:val="pt-BR"/>
        </w:rPr>
        <w:t xml:space="preserve">Aplicação em câmeras para monitoramento de portas e janelas em tempo real, sistema integrado </w:t>
      </w:r>
      <w:proofErr w:type="gramStart"/>
      <w:r w:rsidRPr="00BA31F5">
        <w:rPr>
          <w:rFonts w:ascii="Times" w:eastAsia="Times" w:hAnsi="Times" w:cs="Times"/>
          <w:sz w:val="24"/>
          <w:szCs w:val="24"/>
          <w:lang w:val="pt-BR"/>
        </w:rPr>
        <w:t>ao crachás</w:t>
      </w:r>
      <w:proofErr w:type="gramEnd"/>
      <w:r w:rsidRPr="00BA31F5">
        <w:rPr>
          <w:rFonts w:ascii="Times" w:eastAsia="Times" w:hAnsi="Times" w:cs="Times"/>
          <w:sz w:val="24"/>
          <w:szCs w:val="24"/>
          <w:lang w:val="pt-BR"/>
        </w:rPr>
        <w:t xml:space="preserve"> dos funcionários para o acompanhamento de quem entra e sai do edifício, instalações em equipamentos para monitorar o consumo de ener</w:t>
      </w:r>
      <w:r w:rsidRPr="00BA31F5">
        <w:rPr>
          <w:rFonts w:ascii="Times" w:eastAsia="Times" w:hAnsi="Times" w:cs="Times"/>
          <w:sz w:val="24"/>
          <w:szCs w:val="24"/>
          <w:lang w:val="pt-BR"/>
        </w:rPr>
        <w:t xml:space="preserve">gia e o que está consumindo mais energia, isso integrado em um sistema embarcado com a mesma ideia que é feito uma </w:t>
      </w:r>
      <w:proofErr w:type="spellStart"/>
      <w:r w:rsidRPr="00BA31F5">
        <w:rPr>
          <w:rFonts w:ascii="Times" w:eastAsia="Times" w:hAnsi="Times" w:cs="Times"/>
          <w:sz w:val="24"/>
          <w:szCs w:val="24"/>
          <w:lang w:val="pt-BR"/>
        </w:rPr>
        <w:t>Smart</w:t>
      </w:r>
      <w:proofErr w:type="spellEnd"/>
      <w:r w:rsidRPr="00BA31F5">
        <w:rPr>
          <w:rFonts w:ascii="Times" w:eastAsia="Times" w:hAnsi="Times" w:cs="Times"/>
          <w:sz w:val="24"/>
          <w:szCs w:val="24"/>
          <w:lang w:val="pt-BR"/>
        </w:rPr>
        <w:t xml:space="preserve"> </w:t>
      </w:r>
      <w:proofErr w:type="spellStart"/>
      <w:r w:rsidRPr="00BA31F5">
        <w:rPr>
          <w:rFonts w:ascii="Times" w:eastAsia="Times" w:hAnsi="Times" w:cs="Times"/>
          <w:sz w:val="24"/>
          <w:szCs w:val="24"/>
          <w:lang w:val="pt-BR"/>
        </w:rPr>
        <w:t>House</w:t>
      </w:r>
      <w:proofErr w:type="spellEnd"/>
      <w:r w:rsidRPr="00BA31F5">
        <w:rPr>
          <w:rFonts w:ascii="Times" w:eastAsia="Times" w:hAnsi="Times" w:cs="Times"/>
          <w:sz w:val="24"/>
          <w:szCs w:val="24"/>
          <w:lang w:val="pt-BR"/>
        </w:rPr>
        <w:t>.</w:t>
      </w:r>
    </w:p>
    <w:p w14:paraId="3060CCA9" w14:textId="77777777" w:rsidR="007D162F" w:rsidRPr="00BA31F5" w:rsidRDefault="007D162F">
      <w:pPr>
        <w:spacing w:line="240" w:lineRule="auto"/>
        <w:jc w:val="both"/>
        <w:rPr>
          <w:lang w:val="pt-BR"/>
        </w:rPr>
      </w:pPr>
    </w:p>
    <w:p w14:paraId="0C983981" w14:textId="77777777" w:rsidR="007D162F" w:rsidRDefault="00697E7A">
      <w:pPr>
        <w:spacing w:before="120" w:line="240" w:lineRule="auto"/>
        <w:jc w:val="center"/>
      </w:pPr>
      <w:r>
        <w:rPr>
          <w:noProof/>
        </w:rPr>
        <w:drawing>
          <wp:inline distT="114300" distB="114300" distL="114300" distR="114300" wp14:anchorId="1CDF8AFF" wp14:editId="46E42D28">
            <wp:extent cx="3201825" cy="235805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201825" cy="2358050"/>
                    </a:xfrm>
                    <a:prstGeom prst="rect">
                      <a:avLst/>
                    </a:prstGeom>
                    <a:ln/>
                  </pic:spPr>
                </pic:pic>
              </a:graphicData>
            </a:graphic>
          </wp:inline>
        </w:drawing>
      </w:r>
    </w:p>
    <w:p w14:paraId="46E2C6A1" w14:textId="77777777" w:rsidR="007D162F" w:rsidRPr="00BA31F5" w:rsidRDefault="00697E7A">
      <w:pPr>
        <w:spacing w:before="120" w:after="120" w:line="240" w:lineRule="auto"/>
        <w:jc w:val="center"/>
        <w:rPr>
          <w:rFonts w:ascii="Helvetica Neue" w:eastAsia="Helvetica Neue" w:hAnsi="Helvetica Neue" w:cs="Helvetica Neue"/>
          <w:sz w:val="20"/>
          <w:szCs w:val="20"/>
          <w:lang w:val="pt-BR"/>
        </w:rPr>
      </w:pPr>
      <w:r w:rsidRPr="00BA31F5">
        <w:rPr>
          <w:rFonts w:ascii="Helvetica Neue" w:eastAsia="Helvetica Neue" w:hAnsi="Helvetica Neue" w:cs="Helvetica Neue"/>
          <w:sz w:val="20"/>
          <w:szCs w:val="20"/>
          <w:lang w:val="pt-BR"/>
        </w:rPr>
        <w:t>Figura 4. Aplicação em segurança predial [2]</w:t>
      </w:r>
    </w:p>
    <w:p w14:paraId="04EAF43F" w14:textId="77777777" w:rsidR="007D162F" w:rsidRPr="00BA31F5" w:rsidRDefault="007D162F">
      <w:pPr>
        <w:jc w:val="both"/>
        <w:rPr>
          <w:rFonts w:ascii="Times" w:eastAsia="Times" w:hAnsi="Times" w:cs="Times"/>
          <w:b/>
          <w:sz w:val="26"/>
          <w:szCs w:val="26"/>
          <w:lang w:val="pt-BR"/>
        </w:rPr>
      </w:pPr>
    </w:p>
    <w:p w14:paraId="44A8BBA0" w14:textId="77777777" w:rsidR="007D162F" w:rsidRDefault="00697E7A">
      <w:pPr>
        <w:numPr>
          <w:ilvl w:val="1"/>
          <w:numId w:val="1"/>
        </w:numPr>
        <w:spacing w:before="240"/>
        <w:jc w:val="both"/>
        <w:rPr>
          <w:rFonts w:ascii="Times" w:eastAsia="Times" w:hAnsi="Times" w:cs="Times"/>
          <w:b/>
          <w:sz w:val="26"/>
          <w:szCs w:val="26"/>
        </w:rPr>
      </w:pPr>
      <w:proofErr w:type="spellStart"/>
      <w:r>
        <w:rPr>
          <w:rFonts w:ascii="Times" w:eastAsia="Times" w:hAnsi="Times" w:cs="Times"/>
          <w:b/>
          <w:sz w:val="26"/>
          <w:szCs w:val="26"/>
        </w:rPr>
        <w:t>Cidades</w:t>
      </w:r>
      <w:proofErr w:type="spellEnd"/>
      <w:r>
        <w:rPr>
          <w:rFonts w:ascii="Times" w:eastAsia="Times" w:hAnsi="Times" w:cs="Times"/>
          <w:b/>
          <w:sz w:val="26"/>
          <w:szCs w:val="26"/>
        </w:rPr>
        <w:t xml:space="preserve"> </w:t>
      </w:r>
      <w:proofErr w:type="spellStart"/>
      <w:r>
        <w:rPr>
          <w:rFonts w:ascii="Times" w:eastAsia="Times" w:hAnsi="Times" w:cs="Times"/>
          <w:b/>
          <w:sz w:val="26"/>
          <w:szCs w:val="26"/>
        </w:rPr>
        <w:t>Inteligentes</w:t>
      </w:r>
      <w:proofErr w:type="spellEnd"/>
    </w:p>
    <w:p w14:paraId="1832BF72" w14:textId="77777777" w:rsidR="007D162F" w:rsidRPr="00BA31F5" w:rsidRDefault="00697E7A">
      <w:pPr>
        <w:spacing w:before="120"/>
        <w:jc w:val="both"/>
        <w:rPr>
          <w:lang w:val="pt-BR"/>
        </w:rPr>
      </w:pPr>
      <w:r w:rsidRPr="00BA31F5">
        <w:rPr>
          <w:rFonts w:ascii="Times" w:eastAsia="Times" w:hAnsi="Times" w:cs="Times"/>
          <w:sz w:val="24"/>
          <w:szCs w:val="24"/>
          <w:lang w:val="pt-BR"/>
        </w:rPr>
        <w:t xml:space="preserve">Tem sido o setor que vem mais crescendo na área de </w:t>
      </w:r>
      <w:proofErr w:type="spellStart"/>
      <w:r w:rsidRPr="00BA31F5">
        <w:rPr>
          <w:rFonts w:ascii="Times" w:eastAsia="Times" w:hAnsi="Times" w:cs="Times"/>
          <w:sz w:val="24"/>
          <w:szCs w:val="24"/>
          <w:lang w:val="pt-BR"/>
        </w:rPr>
        <w:t>IoT</w:t>
      </w:r>
      <w:proofErr w:type="spellEnd"/>
      <w:r w:rsidRPr="00BA31F5">
        <w:rPr>
          <w:rFonts w:ascii="Times" w:eastAsia="Times" w:hAnsi="Times" w:cs="Times"/>
          <w:sz w:val="24"/>
          <w:szCs w:val="24"/>
          <w:lang w:val="pt-BR"/>
        </w:rPr>
        <w:t xml:space="preserve">, pois no momento temos poucas cidades que vem se moldando para um futuro onde que será praticamente tudo monitorado e automatizado na cidade, teria o foco em controle de tráfego, </w:t>
      </w:r>
      <w:proofErr w:type="spellStart"/>
      <w:r w:rsidRPr="00BA31F5">
        <w:rPr>
          <w:rFonts w:ascii="Times" w:eastAsia="Times" w:hAnsi="Times" w:cs="Times"/>
          <w:sz w:val="24"/>
          <w:szCs w:val="24"/>
          <w:lang w:val="pt-BR"/>
        </w:rPr>
        <w:t>Hotspots</w:t>
      </w:r>
      <w:proofErr w:type="spellEnd"/>
      <w:r w:rsidRPr="00BA31F5">
        <w:rPr>
          <w:rFonts w:ascii="Times" w:eastAsia="Times" w:hAnsi="Times" w:cs="Times"/>
          <w:sz w:val="24"/>
          <w:szCs w:val="24"/>
          <w:lang w:val="pt-BR"/>
        </w:rPr>
        <w:t>, segurança em</w:t>
      </w:r>
      <w:r w:rsidRPr="00BA31F5">
        <w:rPr>
          <w:rFonts w:ascii="Times" w:eastAsia="Times" w:hAnsi="Times" w:cs="Times"/>
          <w:sz w:val="24"/>
          <w:szCs w:val="24"/>
          <w:lang w:val="pt-BR"/>
        </w:rPr>
        <w:t xml:space="preserve"> fiscalização, alerta de emergência entre muitas outras possíveis aplicações dentro de uma cidade. </w:t>
      </w:r>
    </w:p>
    <w:p w14:paraId="6DE7357A" w14:textId="77777777" w:rsidR="007D162F" w:rsidRDefault="00697E7A">
      <w:pPr>
        <w:spacing w:before="120"/>
        <w:jc w:val="center"/>
      </w:pPr>
      <w:r>
        <w:rPr>
          <w:noProof/>
        </w:rPr>
        <w:lastRenderedPageBreak/>
        <w:drawing>
          <wp:inline distT="114300" distB="114300" distL="114300" distR="114300" wp14:anchorId="3AA52D2D" wp14:editId="6DC2E26C">
            <wp:extent cx="4466899" cy="3766026"/>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4466899" cy="3766026"/>
                    </a:xfrm>
                    <a:prstGeom prst="rect">
                      <a:avLst/>
                    </a:prstGeom>
                    <a:ln/>
                  </pic:spPr>
                </pic:pic>
              </a:graphicData>
            </a:graphic>
          </wp:inline>
        </w:drawing>
      </w:r>
    </w:p>
    <w:p w14:paraId="59FB8AF2" w14:textId="77777777" w:rsidR="007D162F" w:rsidRPr="00BA31F5" w:rsidRDefault="00697E7A">
      <w:pPr>
        <w:spacing w:before="120" w:after="120" w:line="240" w:lineRule="auto"/>
        <w:jc w:val="center"/>
        <w:rPr>
          <w:lang w:val="pt-BR"/>
        </w:rPr>
      </w:pPr>
      <w:r w:rsidRPr="00BA31F5">
        <w:rPr>
          <w:rFonts w:ascii="Helvetica Neue" w:eastAsia="Helvetica Neue" w:hAnsi="Helvetica Neue" w:cs="Helvetica Neue"/>
          <w:sz w:val="20"/>
          <w:szCs w:val="20"/>
          <w:lang w:val="pt-BR"/>
        </w:rPr>
        <w:t>Figura 5. Conceito da aplicação de uma cidade inteligente [1]</w:t>
      </w:r>
    </w:p>
    <w:p w14:paraId="220E490C" w14:textId="77777777" w:rsidR="007D162F" w:rsidRDefault="00697E7A">
      <w:pPr>
        <w:numPr>
          <w:ilvl w:val="0"/>
          <w:numId w:val="1"/>
        </w:numPr>
        <w:spacing w:before="240"/>
        <w:jc w:val="both"/>
        <w:rPr>
          <w:rFonts w:ascii="Times" w:eastAsia="Times" w:hAnsi="Times" w:cs="Times"/>
          <w:b/>
          <w:sz w:val="26"/>
          <w:szCs w:val="26"/>
        </w:rPr>
      </w:pPr>
      <w:proofErr w:type="spellStart"/>
      <w:r>
        <w:rPr>
          <w:rFonts w:ascii="Times" w:eastAsia="Times" w:hAnsi="Times" w:cs="Times"/>
          <w:b/>
          <w:sz w:val="26"/>
          <w:szCs w:val="26"/>
        </w:rPr>
        <w:t>Simuladores</w:t>
      </w:r>
      <w:proofErr w:type="spellEnd"/>
    </w:p>
    <w:p w14:paraId="191510C0" w14:textId="77777777" w:rsidR="007D162F" w:rsidRPr="00BA31F5" w:rsidRDefault="00697E7A">
      <w:pPr>
        <w:spacing w:before="120"/>
        <w:jc w:val="both"/>
        <w:rPr>
          <w:rFonts w:ascii="Times" w:eastAsia="Times" w:hAnsi="Times" w:cs="Times"/>
          <w:sz w:val="24"/>
          <w:szCs w:val="24"/>
          <w:lang w:val="pt-BR"/>
        </w:rPr>
      </w:pPr>
      <w:r w:rsidRPr="00BA31F5">
        <w:rPr>
          <w:rFonts w:ascii="Times" w:eastAsia="Times" w:hAnsi="Times" w:cs="Times"/>
          <w:sz w:val="24"/>
          <w:szCs w:val="24"/>
          <w:lang w:val="pt-BR"/>
        </w:rPr>
        <w:t>Fomos atrás de alguns Simuladores que são mais usados atualmente, que consigam s</w:t>
      </w:r>
      <w:r w:rsidRPr="00BA31F5">
        <w:rPr>
          <w:rFonts w:ascii="Times" w:eastAsia="Times" w:hAnsi="Times" w:cs="Times"/>
          <w:sz w:val="24"/>
          <w:szCs w:val="24"/>
          <w:lang w:val="pt-BR"/>
        </w:rPr>
        <w:t>imular o protocolo 802.11ah e suas aplicações.</w:t>
      </w:r>
    </w:p>
    <w:p w14:paraId="583062DA" w14:textId="77777777" w:rsidR="007D162F" w:rsidRDefault="00697E7A">
      <w:pPr>
        <w:numPr>
          <w:ilvl w:val="1"/>
          <w:numId w:val="1"/>
        </w:numPr>
        <w:spacing w:before="240"/>
        <w:jc w:val="both"/>
        <w:rPr>
          <w:rFonts w:ascii="Times" w:eastAsia="Times" w:hAnsi="Times" w:cs="Times"/>
          <w:b/>
          <w:sz w:val="24"/>
          <w:szCs w:val="24"/>
        </w:rPr>
      </w:pPr>
      <w:proofErr w:type="spellStart"/>
      <w:r>
        <w:rPr>
          <w:rFonts w:ascii="Times" w:eastAsia="Times" w:hAnsi="Times" w:cs="Times"/>
          <w:b/>
          <w:sz w:val="24"/>
          <w:szCs w:val="24"/>
        </w:rPr>
        <w:t>OMNeT</w:t>
      </w:r>
      <w:proofErr w:type="spellEnd"/>
      <w:r>
        <w:rPr>
          <w:rFonts w:ascii="Times" w:eastAsia="Times" w:hAnsi="Times" w:cs="Times"/>
          <w:b/>
          <w:sz w:val="24"/>
          <w:szCs w:val="24"/>
        </w:rPr>
        <w:t>++</w:t>
      </w:r>
    </w:p>
    <w:p w14:paraId="534D1B83" w14:textId="77777777" w:rsidR="007D162F" w:rsidRPr="00BA31F5" w:rsidRDefault="00697E7A">
      <w:pPr>
        <w:spacing w:before="120"/>
        <w:jc w:val="both"/>
        <w:rPr>
          <w:rFonts w:ascii="Times" w:eastAsia="Times" w:hAnsi="Times" w:cs="Times"/>
          <w:sz w:val="24"/>
          <w:szCs w:val="24"/>
          <w:lang w:val="pt-BR"/>
        </w:rPr>
      </w:pPr>
      <w:r w:rsidRPr="00BA31F5">
        <w:rPr>
          <w:rFonts w:ascii="Times" w:eastAsia="Times" w:hAnsi="Times" w:cs="Times"/>
          <w:sz w:val="24"/>
          <w:szCs w:val="24"/>
          <w:lang w:val="pt-BR"/>
        </w:rPr>
        <w:t xml:space="preserve">O </w:t>
      </w:r>
      <w:proofErr w:type="spellStart"/>
      <w:r w:rsidRPr="00BA31F5">
        <w:rPr>
          <w:rFonts w:ascii="Times" w:eastAsia="Times" w:hAnsi="Times" w:cs="Times"/>
          <w:sz w:val="24"/>
          <w:szCs w:val="24"/>
          <w:lang w:val="pt-BR"/>
        </w:rPr>
        <w:t>OMNet</w:t>
      </w:r>
      <w:proofErr w:type="spellEnd"/>
      <w:r w:rsidRPr="00BA31F5">
        <w:rPr>
          <w:rFonts w:ascii="Times" w:eastAsia="Times" w:hAnsi="Times" w:cs="Times"/>
          <w:sz w:val="24"/>
          <w:szCs w:val="24"/>
          <w:lang w:val="pt-BR"/>
        </w:rPr>
        <w:t>++ é uma estrutura de simulação de redes de eventos discretos modular orientada a objetos. Ela tem uma arquitetura genérica, garantindo que possa ser usada em diversos domínios de problemas.</w:t>
      </w:r>
    </w:p>
    <w:p w14:paraId="50255405" w14:textId="77777777" w:rsidR="007D162F" w:rsidRPr="00BA31F5" w:rsidRDefault="00697E7A">
      <w:pPr>
        <w:numPr>
          <w:ilvl w:val="0"/>
          <w:numId w:val="2"/>
        </w:numPr>
        <w:spacing w:before="240"/>
        <w:jc w:val="both"/>
        <w:rPr>
          <w:rFonts w:ascii="Times" w:eastAsia="Times" w:hAnsi="Times" w:cs="Times"/>
          <w:sz w:val="24"/>
          <w:szCs w:val="24"/>
          <w:lang w:val="pt-BR"/>
        </w:rPr>
      </w:pPr>
      <w:r w:rsidRPr="00BA31F5">
        <w:rPr>
          <w:rFonts w:ascii="Times" w:eastAsia="Times" w:hAnsi="Times" w:cs="Times"/>
          <w:sz w:val="24"/>
          <w:szCs w:val="24"/>
          <w:lang w:val="pt-BR"/>
        </w:rPr>
        <w:t>Mod</w:t>
      </w:r>
      <w:r w:rsidRPr="00BA31F5">
        <w:rPr>
          <w:rFonts w:ascii="Times" w:eastAsia="Times" w:hAnsi="Times" w:cs="Times"/>
          <w:sz w:val="24"/>
          <w:szCs w:val="24"/>
          <w:lang w:val="pt-BR"/>
        </w:rPr>
        <w:t>elagem de comunicação de redes via Wireless ou a cabo;</w:t>
      </w:r>
    </w:p>
    <w:p w14:paraId="43151F14" w14:textId="77777777" w:rsidR="007D162F" w:rsidRDefault="00697E7A">
      <w:pPr>
        <w:numPr>
          <w:ilvl w:val="0"/>
          <w:numId w:val="2"/>
        </w:numPr>
        <w:jc w:val="both"/>
        <w:rPr>
          <w:rFonts w:ascii="Times" w:eastAsia="Times" w:hAnsi="Times" w:cs="Times"/>
          <w:sz w:val="24"/>
          <w:szCs w:val="24"/>
        </w:rPr>
      </w:pPr>
      <w:proofErr w:type="spellStart"/>
      <w:r>
        <w:rPr>
          <w:rFonts w:ascii="Times" w:eastAsia="Times" w:hAnsi="Times" w:cs="Times"/>
          <w:sz w:val="24"/>
          <w:szCs w:val="24"/>
        </w:rPr>
        <w:t>Modelagem</w:t>
      </w:r>
      <w:proofErr w:type="spellEnd"/>
      <w:r>
        <w:rPr>
          <w:rFonts w:ascii="Times" w:eastAsia="Times" w:hAnsi="Times" w:cs="Times"/>
          <w:sz w:val="24"/>
          <w:szCs w:val="24"/>
        </w:rPr>
        <w:t xml:space="preserve"> de </w:t>
      </w:r>
      <w:proofErr w:type="spellStart"/>
      <w:r>
        <w:rPr>
          <w:rFonts w:ascii="Times" w:eastAsia="Times" w:hAnsi="Times" w:cs="Times"/>
          <w:sz w:val="24"/>
          <w:szCs w:val="24"/>
        </w:rPr>
        <w:t>protocolo</w:t>
      </w:r>
      <w:proofErr w:type="spellEnd"/>
      <w:r>
        <w:rPr>
          <w:rFonts w:ascii="Times" w:eastAsia="Times" w:hAnsi="Times" w:cs="Times"/>
          <w:sz w:val="24"/>
          <w:szCs w:val="24"/>
        </w:rPr>
        <w:t>;</w:t>
      </w:r>
    </w:p>
    <w:p w14:paraId="1C562540" w14:textId="77777777" w:rsidR="007D162F" w:rsidRPr="00BA31F5" w:rsidRDefault="00697E7A">
      <w:pPr>
        <w:numPr>
          <w:ilvl w:val="0"/>
          <w:numId w:val="2"/>
        </w:numPr>
        <w:jc w:val="both"/>
        <w:rPr>
          <w:rFonts w:ascii="Times" w:eastAsia="Times" w:hAnsi="Times" w:cs="Times"/>
          <w:sz w:val="24"/>
          <w:szCs w:val="24"/>
          <w:lang w:val="pt-BR"/>
        </w:rPr>
      </w:pPr>
      <w:r w:rsidRPr="00BA31F5">
        <w:rPr>
          <w:rFonts w:ascii="Times" w:eastAsia="Times" w:hAnsi="Times" w:cs="Times"/>
          <w:sz w:val="24"/>
          <w:szCs w:val="24"/>
          <w:lang w:val="pt-BR"/>
        </w:rPr>
        <w:t>Modelagem de fila de redes;</w:t>
      </w:r>
    </w:p>
    <w:p w14:paraId="2FDFB9B4" w14:textId="77777777" w:rsidR="007D162F" w:rsidRPr="00BA31F5" w:rsidRDefault="00697E7A">
      <w:pPr>
        <w:numPr>
          <w:ilvl w:val="0"/>
          <w:numId w:val="2"/>
        </w:numPr>
        <w:jc w:val="both"/>
        <w:rPr>
          <w:rFonts w:ascii="Times" w:eastAsia="Times" w:hAnsi="Times" w:cs="Times"/>
          <w:sz w:val="24"/>
          <w:szCs w:val="24"/>
          <w:lang w:val="pt-BR"/>
        </w:rPr>
      </w:pPr>
      <w:r w:rsidRPr="00BA31F5">
        <w:rPr>
          <w:rFonts w:ascii="Times" w:eastAsia="Times" w:hAnsi="Times" w:cs="Times"/>
          <w:sz w:val="24"/>
          <w:szCs w:val="24"/>
          <w:lang w:val="pt-BR"/>
        </w:rPr>
        <w:t>Modelagem de multiprocessadores e outros hardwares de distribuição;</w:t>
      </w:r>
    </w:p>
    <w:p w14:paraId="34E403BC" w14:textId="77777777" w:rsidR="007D162F" w:rsidRPr="00BA31F5" w:rsidRDefault="00697E7A">
      <w:pPr>
        <w:numPr>
          <w:ilvl w:val="0"/>
          <w:numId w:val="2"/>
        </w:numPr>
        <w:jc w:val="both"/>
        <w:rPr>
          <w:rFonts w:ascii="Times" w:eastAsia="Times" w:hAnsi="Times" w:cs="Times"/>
          <w:sz w:val="24"/>
          <w:szCs w:val="24"/>
          <w:lang w:val="pt-BR"/>
        </w:rPr>
      </w:pPr>
      <w:r w:rsidRPr="00BA31F5">
        <w:rPr>
          <w:rFonts w:ascii="Times" w:eastAsia="Times" w:hAnsi="Times" w:cs="Times"/>
          <w:sz w:val="24"/>
          <w:szCs w:val="24"/>
          <w:lang w:val="pt-BR"/>
        </w:rPr>
        <w:t>Validação de arquitetura de Hardware;</w:t>
      </w:r>
    </w:p>
    <w:p w14:paraId="2A7018DE" w14:textId="77777777" w:rsidR="007D162F" w:rsidRPr="00BA31F5" w:rsidRDefault="00697E7A">
      <w:pPr>
        <w:numPr>
          <w:ilvl w:val="0"/>
          <w:numId w:val="2"/>
        </w:numPr>
        <w:spacing w:after="240"/>
        <w:jc w:val="both"/>
        <w:rPr>
          <w:rFonts w:ascii="Times" w:eastAsia="Times" w:hAnsi="Times" w:cs="Times"/>
          <w:sz w:val="24"/>
          <w:szCs w:val="24"/>
          <w:lang w:val="pt-BR"/>
        </w:rPr>
      </w:pPr>
      <w:r w:rsidRPr="00BA31F5">
        <w:rPr>
          <w:rFonts w:ascii="Times" w:eastAsia="Times" w:hAnsi="Times" w:cs="Times"/>
          <w:sz w:val="24"/>
          <w:szCs w:val="24"/>
          <w:lang w:val="pt-BR"/>
        </w:rPr>
        <w:t>No geral, modelagem e simulação de qualquer</w:t>
      </w:r>
      <w:r w:rsidRPr="00BA31F5">
        <w:rPr>
          <w:rFonts w:ascii="Times" w:eastAsia="Times" w:hAnsi="Times" w:cs="Times"/>
          <w:sz w:val="24"/>
          <w:szCs w:val="24"/>
          <w:lang w:val="pt-BR"/>
        </w:rPr>
        <w:t xml:space="preserve"> sistema onde a abordagem de evento discreto é adequada e pode ser convenientemente mapeada em entidades se comunicando por troca de mensagens;</w:t>
      </w:r>
    </w:p>
    <w:p w14:paraId="2976C0C3" w14:textId="77777777" w:rsidR="007D162F" w:rsidRPr="00BA31F5" w:rsidRDefault="00697E7A">
      <w:pPr>
        <w:spacing w:before="120"/>
        <w:jc w:val="both"/>
        <w:rPr>
          <w:rFonts w:ascii="Times" w:eastAsia="Times" w:hAnsi="Times" w:cs="Times"/>
          <w:sz w:val="24"/>
          <w:szCs w:val="24"/>
          <w:lang w:val="pt-BR"/>
        </w:rPr>
      </w:pPr>
      <w:r w:rsidRPr="00BA31F5">
        <w:rPr>
          <w:rFonts w:ascii="Times" w:eastAsia="Times" w:hAnsi="Times" w:cs="Times"/>
          <w:sz w:val="24"/>
          <w:szCs w:val="24"/>
          <w:lang w:val="pt-BR"/>
        </w:rPr>
        <w:t xml:space="preserve">O </w:t>
      </w:r>
      <w:proofErr w:type="spellStart"/>
      <w:r w:rsidRPr="00BA31F5">
        <w:rPr>
          <w:rFonts w:ascii="Times" w:eastAsia="Times" w:hAnsi="Times" w:cs="Times"/>
          <w:sz w:val="24"/>
          <w:szCs w:val="24"/>
          <w:lang w:val="pt-BR"/>
        </w:rPr>
        <w:t>OMNeT</w:t>
      </w:r>
      <w:proofErr w:type="spellEnd"/>
      <w:r w:rsidRPr="00BA31F5">
        <w:rPr>
          <w:rFonts w:ascii="Times" w:eastAsia="Times" w:hAnsi="Times" w:cs="Times"/>
          <w:sz w:val="24"/>
          <w:szCs w:val="24"/>
          <w:lang w:val="pt-BR"/>
        </w:rPr>
        <w:t xml:space="preserve">++ em si não é um simulador de nada concreto, mas ele fornece infraestrutura e ferramentas para escrever </w:t>
      </w:r>
      <w:r w:rsidRPr="00BA31F5">
        <w:rPr>
          <w:rFonts w:ascii="Times" w:eastAsia="Times" w:hAnsi="Times" w:cs="Times"/>
          <w:sz w:val="24"/>
          <w:szCs w:val="24"/>
          <w:lang w:val="pt-BR"/>
        </w:rPr>
        <w:t xml:space="preserve">as simulações. As simulações podem funcionar através de várias interfaces diferentes. Interfaces de usuário gráficas e animadas são extremamente úteis para demonstração e depurações, e as interfaces de usuário de linha de comando são melhores para </w:t>
      </w:r>
      <w:r w:rsidRPr="00BA31F5">
        <w:rPr>
          <w:rFonts w:ascii="Times" w:eastAsia="Times" w:hAnsi="Times" w:cs="Times"/>
          <w:sz w:val="24"/>
          <w:szCs w:val="24"/>
          <w:lang w:val="pt-BR"/>
        </w:rPr>
        <w:lastRenderedPageBreak/>
        <w:t>execução</w:t>
      </w:r>
      <w:r w:rsidRPr="00BA31F5">
        <w:rPr>
          <w:rFonts w:ascii="Times" w:eastAsia="Times" w:hAnsi="Times" w:cs="Times"/>
          <w:sz w:val="24"/>
          <w:szCs w:val="24"/>
          <w:lang w:val="pt-BR"/>
        </w:rPr>
        <w:t xml:space="preserve"> em lote. Tanto o simulador </w:t>
      </w:r>
      <w:proofErr w:type="spellStart"/>
      <w:r w:rsidRPr="00BA31F5">
        <w:rPr>
          <w:rFonts w:ascii="Times" w:eastAsia="Times" w:hAnsi="Times" w:cs="Times"/>
          <w:sz w:val="24"/>
          <w:szCs w:val="24"/>
          <w:lang w:val="pt-BR"/>
        </w:rPr>
        <w:t>OMNeT</w:t>
      </w:r>
      <w:proofErr w:type="spellEnd"/>
      <w:r w:rsidRPr="00BA31F5">
        <w:rPr>
          <w:rFonts w:ascii="Times" w:eastAsia="Times" w:hAnsi="Times" w:cs="Times"/>
          <w:sz w:val="24"/>
          <w:szCs w:val="24"/>
          <w:lang w:val="pt-BR"/>
        </w:rPr>
        <w:t>++ tanto as interfaces são altamente portáveis, podendo ser usados nos sistemas operacionais mais comuns (Linux, MAC OS/X, Windows).</w:t>
      </w:r>
    </w:p>
    <w:p w14:paraId="4BCDB096" w14:textId="7FBB99F1" w:rsidR="007D162F" w:rsidRDefault="00697E7A">
      <w:pPr>
        <w:spacing w:before="120"/>
        <w:jc w:val="both"/>
        <w:rPr>
          <w:ins w:id="196" w:author="Analucia Schiaffino Morales" w:date="2021-05-03T09:33:00Z"/>
          <w:rFonts w:ascii="Times" w:eastAsia="Times" w:hAnsi="Times" w:cs="Times"/>
          <w:sz w:val="24"/>
          <w:szCs w:val="24"/>
          <w:lang w:val="pt-BR"/>
        </w:rPr>
      </w:pPr>
      <w:r w:rsidRPr="00BA31F5">
        <w:rPr>
          <w:rFonts w:ascii="Times" w:eastAsia="Times" w:hAnsi="Times" w:cs="Times"/>
          <w:sz w:val="24"/>
          <w:szCs w:val="24"/>
          <w:lang w:val="pt-BR"/>
        </w:rPr>
        <w:t xml:space="preserve">O </w:t>
      </w:r>
      <w:proofErr w:type="spellStart"/>
      <w:r w:rsidRPr="00BA31F5">
        <w:rPr>
          <w:rFonts w:ascii="Times" w:eastAsia="Times" w:hAnsi="Times" w:cs="Times"/>
          <w:sz w:val="24"/>
          <w:szCs w:val="24"/>
          <w:lang w:val="pt-BR"/>
        </w:rPr>
        <w:t>OMNeT</w:t>
      </w:r>
      <w:proofErr w:type="spellEnd"/>
      <w:r w:rsidRPr="00BA31F5">
        <w:rPr>
          <w:rFonts w:ascii="Times" w:eastAsia="Times" w:hAnsi="Times" w:cs="Times"/>
          <w:sz w:val="24"/>
          <w:szCs w:val="24"/>
          <w:lang w:val="pt-BR"/>
        </w:rPr>
        <w:t xml:space="preserve">++ tem uma extensa biblioteca de classes em C++ pode ser usada para as implementar </w:t>
      </w:r>
      <w:r w:rsidRPr="00BA31F5">
        <w:rPr>
          <w:rFonts w:ascii="Times" w:eastAsia="Times" w:hAnsi="Times" w:cs="Times"/>
          <w:sz w:val="24"/>
          <w:szCs w:val="24"/>
          <w:lang w:val="pt-BR"/>
        </w:rPr>
        <w:t xml:space="preserve">os modelos de simulações e componentes de modelo. As classes na biblioteca de simulação do </w:t>
      </w:r>
      <w:proofErr w:type="spellStart"/>
      <w:r w:rsidRPr="00BA31F5">
        <w:rPr>
          <w:rFonts w:ascii="Times" w:eastAsia="Times" w:hAnsi="Times" w:cs="Times"/>
          <w:sz w:val="24"/>
          <w:szCs w:val="24"/>
          <w:lang w:val="pt-BR"/>
        </w:rPr>
        <w:t>OMNeT</w:t>
      </w:r>
      <w:proofErr w:type="spellEnd"/>
      <w:r w:rsidRPr="00BA31F5">
        <w:rPr>
          <w:rFonts w:ascii="Times" w:eastAsia="Times" w:hAnsi="Times" w:cs="Times"/>
          <w:sz w:val="24"/>
          <w:szCs w:val="24"/>
          <w:lang w:val="pt-BR"/>
        </w:rPr>
        <w:t xml:space="preserve">++ são uma parte do </w:t>
      </w:r>
      <w:proofErr w:type="spellStart"/>
      <w:r w:rsidRPr="00BA31F5">
        <w:rPr>
          <w:rFonts w:ascii="Times" w:eastAsia="Times" w:hAnsi="Times" w:cs="Times"/>
          <w:i/>
          <w:sz w:val="24"/>
          <w:szCs w:val="24"/>
          <w:lang w:val="pt-BR"/>
        </w:rPr>
        <w:t>omnetpp</w:t>
      </w:r>
      <w:proofErr w:type="spellEnd"/>
      <w:r w:rsidRPr="00BA31F5">
        <w:rPr>
          <w:rFonts w:ascii="Times" w:eastAsia="Times" w:hAnsi="Times" w:cs="Times"/>
          <w:sz w:val="24"/>
          <w:szCs w:val="24"/>
          <w:lang w:val="pt-BR"/>
        </w:rPr>
        <w:t xml:space="preserve"> </w:t>
      </w:r>
      <w:proofErr w:type="spellStart"/>
      <w:r w:rsidRPr="00BA31F5">
        <w:rPr>
          <w:rFonts w:ascii="Times" w:eastAsia="Times" w:hAnsi="Times" w:cs="Times"/>
          <w:i/>
          <w:sz w:val="24"/>
          <w:szCs w:val="24"/>
          <w:lang w:val="pt-BR"/>
        </w:rPr>
        <w:t>namespace</w:t>
      </w:r>
      <w:proofErr w:type="spellEnd"/>
      <w:r w:rsidRPr="00BA31F5">
        <w:rPr>
          <w:rFonts w:ascii="Times" w:eastAsia="Times" w:hAnsi="Times" w:cs="Times"/>
          <w:sz w:val="24"/>
          <w:szCs w:val="24"/>
          <w:lang w:val="pt-BR"/>
        </w:rPr>
        <w:t xml:space="preserve">. Para usar essa API basta incluir o </w:t>
      </w:r>
      <w:proofErr w:type="spellStart"/>
      <w:r w:rsidRPr="00BA31F5">
        <w:rPr>
          <w:rFonts w:ascii="Times" w:eastAsia="Times" w:hAnsi="Times" w:cs="Times"/>
          <w:i/>
          <w:sz w:val="24"/>
          <w:szCs w:val="24"/>
          <w:lang w:val="pt-BR"/>
        </w:rPr>
        <w:t>omnetpp.h</w:t>
      </w:r>
      <w:proofErr w:type="spellEnd"/>
      <w:r w:rsidRPr="00BA31F5">
        <w:rPr>
          <w:rFonts w:ascii="Times" w:eastAsia="Times" w:hAnsi="Times" w:cs="Times"/>
          <w:sz w:val="24"/>
          <w:szCs w:val="24"/>
          <w:lang w:val="pt-BR"/>
        </w:rPr>
        <w:t xml:space="preserve"> e importar o </w:t>
      </w:r>
      <w:proofErr w:type="spellStart"/>
      <w:r w:rsidRPr="00BA31F5">
        <w:rPr>
          <w:rFonts w:ascii="Times" w:eastAsia="Times" w:hAnsi="Times" w:cs="Times"/>
          <w:i/>
          <w:sz w:val="24"/>
          <w:szCs w:val="24"/>
          <w:lang w:val="pt-BR"/>
        </w:rPr>
        <w:t>namespace</w:t>
      </w:r>
      <w:proofErr w:type="spellEnd"/>
      <w:r w:rsidRPr="00BA31F5">
        <w:rPr>
          <w:rFonts w:ascii="Times" w:eastAsia="Times" w:hAnsi="Times" w:cs="Times"/>
          <w:sz w:val="24"/>
          <w:szCs w:val="24"/>
          <w:lang w:val="pt-BR"/>
        </w:rPr>
        <w:t xml:space="preserve"> como </w:t>
      </w:r>
      <w:proofErr w:type="spellStart"/>
      <w:r w:rsidRPr="00BA31F5">
        <w:rPr>
          <w:rFonts w:ascii="Times" w:eastAsia="Times" w:hAnsi="Times" w:cs="Times"/>
          <w:i/>
          <w:sz w:val="24"/>
          <w:szCs w:val="24"/>
          <w:lang w:val="pt-BR"/>
        </w:rPr>
        <w:t>using</w:t>
      </w:r>
      <w:proofErr w:type="spellEnd"/>
      <w:r w:rsidRPr="00BA31F5">
        <w:rPr>
          <w:rFonts w:ascii="Times" w:eastAsia="Times" w:hAnsi="Times" w:cs="Times"/>
          <w:i/>
          <w:sz w:val="24"/>
          <w:szCs w:val="24"/>
          <w:lang w:val="pt-BR"/>
        </w:rPr>
        <w:t xml:space="preserve"> </w:t>
      </w:r>
      <w:proofErr w:type="spellStart"/>
      <w:r w:rsidRPr="00BA31F5">
        <w:rPr>
          <w:rFonts w:ascii="Times" w:eastAsia="Times" w:hAnsi="Times" w:cs="Times"/>
          <w:i/>
          <w:sz w:val="24"/>
          <w:szCs w:val="24"/>
          <w:lang w:val="pt-BR"/>
        </w:rPr>
        <w:t>namespace</w:t>
      </w:r>
      <w:proofErr w:type="spellEnd"/>
      <w:r w:rsidRPr="00BA31F5">
        <w:rPr>
          <w:rFonts w:ascii="Times" w:eastAsia="Times" w:hAnsi="Times" w:cs="Times"/>
          <w:i/>
          <w:sz w:val="24"/>
          <w:szCs w:val="24"/>
          <w:lang w:val="pt-BR"/>
        </w:rPr>
        <w:t xml:space="preserve"> </w:t>
      </w:r>
      <w:proofErr w:type="spellStart"/>
      <w:r w:rsidRPr="00BA31F5">
        <w:rPr>
          <w:rFonts w:ascii="Times" w:eastAsia="Times" w:hAnsi="Times" w:cs="Times"/>
          <w:i/>
          <w:sz w:val="24"/>
          <w:szCs w:val="24"/>
          <w:lang w:val="pt-BR"/>
        </w:rPr>
        <w:t>omnetpp</w:t>
      </w:r>
      <w:proofErr w:type="spellEnd"/>
      <w:r w:rsidRPr="00BA31F5">
        <w:rPr>
          <w:rFonts w:ascii="Times" w:eastAsia="Times" w:hAnsi="Times" w:cs="Times"/>
          <w:sz w:val="24"/>
          <w:szCs w:val="24"/>
          <w:lang w:val="pt-BR"/>
        </w:rPr>
        <w:t>.</w:t>
      </w:r>
    </w:p>
    <w:p w14:paraId="5B0DA437" w14:textId="56D9656D" w:rsidR="00BA31F5" w:rsidRPr="00BA31F5" w:rsidRDefault="00BA31F5">
      <w:pPr>
        <w:spacing w:before="120"/>
        <w:jc w:val="both"/>
        <w:rPr>
          <w:color w:val="FF0000"/>
          <w:lang w:val="pt-BR"/>
          <w:rPrChange w:id="197" w:author="Analucia Schiaffino Morales" w:date="2021-05-03T09:34:00Z">
            <w:rPr>
              <w:lang w:val="pt-BR"/>
            </w:rPr>
          </w:rPrChange>
        </w:rPr>
      </w:pPr>
      <w:ins w:id="198" w:author="Analucia Schiaffino Morales" w:date="2021-05-03T09:33:00Z">
        <w:r w:rsidRPr="00BA31F5">
          <w:rPr>
            <w:rFonts w:ascii="Times" w:eastAsia="Times" w:hAnsi="Times" w:cs="Times"/>
            <w:color w:val="FF0000"/>
            <w:sz w:val="24"/>
            <w:szCs w:val="24"/>
            <w:highlight w:val="yellow"/>
            <w:lang w:val="pt-BR"/>
            <w:rPrChange w:id="199" w:author="Analucia Schiaffino Morales" w:date="2021-05-03T09:34:00Z">
              <w:rPr>
                <w:rFonts w:ascii="Times" w:eastAsia="Times" w:hAnsi="Times" w:cs="Times"/>
                <w:sz w:val="24"/>
                <w:szCs w:val="24"/>
                <w:lang w:val="pt-BR"/>
              </w:rPr>
            </w:rPrChange>
          </w:rPr>
          <w:t>Existem bibliotecas específicas para cada tipo de protocolo.</w:t>
        </w:r>
      </w:ins>
      <w:ins w:id="200" w:author="Analucia Schiaffino Morales" w:date="2021-05-03T09:34:00Z">
        <w:r>
          <w:rPr>
            <w:rFonts w:ascii="Times" w:eastAsia="Times" w:hAnsi="Times" w:cs="Times"/>
            <w:color w:val="FF0000"/>
            <w:sz w:val="24"/>
            <w:szCs w:val="24"/>
            <w:lang w:val="pt-BR"/>
          </w:rPr>
          <w:t xml:space="preserve"> Eram estas bibliotecas que deveriam ter sido pesquisadas.</w:t>
        </w:r>
      </w:ins>
    </w:p>
    <w:p w14:paraId="2CFC49BA" w14:textId="77777777" w:rsidR="007D162F" w:rsidRDefault="00697E7A">
      <w:pPr>
        <w:numPr>
          <w:ilvl w:val="1"/>
          <w:numId w:val="1"/>
        </w:numPr>
        <w:spacing w:before="240"/>
        <w:jc w:val="both"/>
        <w:rPr>
          <w:rFonts w:ascii="Times" w:eastAsia="Times" w:hAnsi="Times" w:cs="Times"/>
          <w:sz w:val="24"/>
          <w:szCs w:val="24"/>
        </w:rPr>
      </w:pPr>
      <w:r>
        <w:rPr>
          <w:rFonts w:ascii="Times" w:eastAsia="Times" w:hAnsi="Times" w:cs="Times"/>
          <w:b/>
          <w:sz w:val="24"/>
          <w:szCs w:val="24"/>
        </w:rPr>
        <w:t>NS-3</w:t>
      </w:r>
    </w:p>
    <w:p w14:paraId="65A5393D" w14:textId="77777777" w:rsidR="007D162F" w:rsidRPr="00BA31F5" w:rsidRDefault="00697E7A">
      <w:pPr>
        <w:spacing w:before="120"/>
        <w:jc w:val="both"/>
        <w:rPr>
          <w:rFonts w:ascii="Times" w:eastAsia="Times" w:hAnsi="Times" w:cs="Times"/>
          <w:sz w:val="24"/>
          <w:szCs w:val="24"/>
          <w:lang w:val="pt-BR"/>
        </w:rPr>
      </w:pPr>
      <w:r w:rsidRPr="00BA31F5">
        <w:rPr>
          <w:rFonts w:ascii="Times" w:eastAsia="Times" w:hAnsi="Times" w:cs="Times"/>
          <w:sz w:val="24"/>
          <w:szCs w:val="24"/>
          <w:lang w:val="pt-BR"/>
        </w:rPr>
        <w:t>O NS-3 foi desenvolvido para fornecer uma ampla e extensiva plataforma de simulação de rede, aberta para pesquisa e educação em rede. Em resumo, o NS-3 providencia modelos de como as redes de dados por pacote trabalham e funcionam, providenciando um mecani</w:t>
      </w:r>
      <w:r w:rsidRPr="00BA31F5">
        <w:rPr>
          <w:rFonts w:ascii="Times" w:eastAsia="Times" w:hAnsi="Times" w:cs="Times"/>
          <w:sz w:val="24"/>
          <w:szCs w:val="24"/>
          <w:lang w:val="pt-BR"/>
        </w:rPr>
        <w:t>smo de simulação para os usuários conduzirem seus experimentos através da simulação. Uma das razões para o NS-3 ser usado, inclui a realização de estudos que são mais difíceis ou mesmo não possíveis de serem realizados em sistemas reais, estudar como o sis</w:t>
      </w:r>
      <w:r w:rsidRPr="00BA31F5">
        <w:rPr>
          <w:rFonts w:ascii="Times" w:eastAsia="Times" w:hAnsi="Times" w:cs="Times"/>
          <w:sz w:val="24"/>
          <w:szCs w:val="24"/>
          <w:lang w:val="pt-BR"/>
        </w:rPr>
        <w:t>tema se comporta em um ambiente altamente controlado e reproduzível e aprender como as redes funcionam.</w:t>
      </w:r>
    </w:p>
    <w:p w14:paraId="0E91BCBE" w14:textId="77777777" w:rsidR="007D162F" w:rsidRPr="00BA31F5" w:rsidRDefault="00697E7A">
      <w:pPr>
        <w:spacing w:before="120"/>
        <w:jc w:val="both"/>
        <w:rPr>
          <w:rFonts w:ascii="Times" w:eastAsia="Times" w:hAnsi="Times" w:cs="Times"/>
          <w:sz w:val="24"/>
          <w:szCs w:val="24"/>
          <w:lang w:val="pt-BR"/>
        </w:rPr>
      </w:pPr>
      <w:r w:rsidRPr="00BA31F5">
        <w:rPr>
          <w:rFonts w:ascii="Times" w:eastAsia="Times" w:hAnsi="Times" w:cs="Times"/>
          <w:sz w:val="24"/>
          <w:szCs w:val="24"/>
          <w:lang w:val="pt-BR"/>
        </w:rPr>
        <w:t>O NS-3 é projetado como um conjunto de bibliotecas que podem ser combinadas também com outras bibliotecas de softwares externos. O NS-3 é mais modular n</w:t>
      </w:r>
      <w:r w:rsidRPr="00BA31F5">
        <w:rPr>
          <w:rFonts w:ascii="Times" w:eastAsia="Times" w:hAnsi="Times" w:cs="Times"/>
          <w:sz w:val="24"/>
          <w:szCs w:val="24"/>
          <w:lang w:val="pt-BR"/>
        </w:rPr>
        <w:t>o aspecto de fornecer interface gráfica ao usuário. Várias ferramentas de análise, animações externas e visualização de dados podem ser usados junto com o NS-3. Os usuários que utilizam esse software, devem esperar trabalhar com ferramentas de desenvolvime</w:t>
      </w:r>
      <w:r w:rsidRPr="00BA31F5">
        <w:rPr>
          <w:rFonts w:ascii="Times" w:eastAsia="Times" w:hAnsi="Times" w:cs="Times"/>
          <w:sz w:val="24"/>
          <w:szCs w:val="24"/>
          <w:lang w:val="pt-BR"/>
        </w:rPr>
        <w:t>nto de software C++ e/ou Python.</w:t>
      </w:r>
    </w:p>
    <w:p w14:paraId="080287DD" w14:textId="77777777" w:rsidR="007D162F" w:rsidRPr="00BA31F5" w:rsidRDefault="00697E7A">
      <w:pPr>
        <w:spacing w:before="120"/>
        <w:jc w:val="both"/>
        <w:rPr>
          <w:rFonts w:ascii="Times" w:eastAsia="Times" w:hAnsi="Times" w:cs="Times"/>
          <w:sz w:val="24"/>
          <w:szCs w:val="24"/>
          <w:lang w:val="pt-BR"/>
        </w:rPr>
      </w:pPr>
      <w:r w:rsidRPr="00BA31F5">
        <w:rPr>
          <w:rFonts w:ascii="Times" w:eastAsia="Times" w:hAnsi="Times" w:cs="Times"/>
          <w:sz w:val="24"/>
          <w:szCs w:val="24"/>
          <w:lang w:val="pt-BR"/>
        </w:rPr>
        <w:t xml:space="preserve">O principal sistema operacional usado pelo NS-3 é o Linux ou </w:t>
      </w:r>
      <w:proofErr w:type="spellStart"/>
      <w:r w:rsidRPr="00BA31F5">
        <w:rPr>
          <w:rFonts w:ascii="Times" w:eastAsia="Times" w:hAnsi="Times" w:cs="Times"/>
          <w:sz w:val="24"/>
          <w:szCs w:val="24"/>
          <w:lang w:val="pt-BR"/>
        </w:rPr>
        <w:t>macOS</w:t>
      </w:r>
      <w:proofErr w:type="spellEnd"/>
      <w:r w:rsidRPr="00BA31F5">
        <w:rPr>
          <w:rFonts w:ascii="Times" w:eastAsia="Times" w:hAnsi="Times" w:cs="Times"/>
          <w:sz w:val="24"/>
          <w:szCs w:val="24"/>
          <w:lang w:val="pt-BR"/>
        </w:rPr>
        <w:t xml:space="preserve">, embora também exista suporte para os sistemas BSD e também para Windows que podem construir o código como Linux ou </w:t>
      </w:r>
      <w:proofErr w:type="spellStart"/>
      <w:r w:rsidRPr="00BA31F5">
        <w:rPr>
          <w:rFonts w:ascii="Times" w:eastAsia="Times" w:hAnsi="Times" w:cs="Times"/>
          <w:sz w:val="24"/>
          <w:szCs w:val="24"/>
          <w:lang w:val="pt-BR"/>
        </w:rPr>
        <w:t>Cygwin</w:t>
      </w:r>
      <w:proofErr w:type="spellEnd"/>
      <w:r w:rsidRPr="00BA31F5">
        <w:rPr>
          <w:rFonts w:ascii="Times" w:eastAsia="Times" w:hAnsi="Times" w:cs="Times"/>
          <w:sz w:val="24"/>
          <w:szCs w:val="24"/>
          <w:lang w:val="pt-BR"/>
        </w:rPr>
        <w:t>. Também é possível usar uma máqui</w:t>
      </w:r>
      <w:r w:rsidRPr="00BA31F5">
        <w:rPr>
          <w:rFonts w:ascii="Times" w:eastAsia="Times" w:hAnsi="Times" w:cs="Times"/>
          <w:sz w:val="24"/>
          <w:szCs w:val="24"/>
          <w:lang w:val="pt-BR"/>
        </w:rPr>
        <w:t>na virtual Linux para usuários de Windows.</w:t>
      </w:r>
    </w:p>
    <w:p w14:paraId="6422DDA8" w14:textId="77777777" w:rsidR="007D162F" w:rsidRDefault="00697E7A">
      <w:pPr>
        <w:numPr>
          <w:ilvl w:val="0"/>
          <w:numId w:val="1"/>
        </w:numPr>
        <w:spacing w:before="240"/>
        <w:jc w:val="both"/>
        <w:rPr>
          <w:rFonts w:ascii="Times" w:eastAsia="Times" w:hAnsi="Times" w:cs="Times"/>
          <w:b/>
          <w:sz w:val="26"/>
          <w:szCs w:val="26"/>
        </w:rPr>
      </w:pPr>
      <w:proofErr w:type="spellStart"/>
      <w:r>
        <w:rPr>
          <w:rFonts w:ascii="Times" w:eastAsia="Times" w:hAnsi="Times" w:cs="Times"/>
          <w:b/>
          <w:sz w:val="26"/>
          <w:szCs w:val="26"/>
        </w:rPr>
        <w:t>Considerações</w:t>
      </w:r>
      <w:proofErr w:type="spellEnd"/>
      <w:r>
        <w:rPr>
          <w:rFonts w:ascii="Times" w:eastAsia="Times" w:hAnsi="Times" w:cs="Times"/>
          <w:b/>
          <w:sz w:val="26"/>
          <w:szCs w:val="26"/>
        </w:rPr>
        <w:t xml:space="preserve"> </w:t>
      </w:r>
      <w:proofErr w:type="spellStart"/>
      <w:r>
        <w:rPr>
          <w:rFonts w:ascii="Times" w:eastAsia="Times" w:hAnsi="Times" w:cs="Times"/>
          <w:b/>
          <w:sz w:val="26"/>
          <w:szCs w:val="26"/>
        </w:rPr>
        <w:t>Finais</w:t>
      </w:r>
      <w:proofErr w:type="spellEnd"/>
    </w:p>
    <w:p w14:paraId="289E74F6" w14:textId="77777777" w:rsidR="007D162F" w:rsidRPr="00BA31F5" w:rsidRDefault="00697E7A">
      <w:pPr>
        <w:spacing w:before="120"/>
        <w:jc w:val="both"/>
        <w:rPr>
          <w:rFonts w:ascii="Times" w:eastAsia="Times" w:hAnsi="Times" w:cs="Times"/>
          <w:sz w:val="24"/>
          <w:szCs w:val="24"/>
          <w:lang w:val="pt-BR"/>
        </w:rPr>
      </w:pPr>
      <w:r w:rsidRPr="00BA31F5">
        <w:rPr>
          <w:rFonts w:ascii="Times" w:eastAsia="Times" w:hAnsi="Times" w:cs="Times"/>
          <w:sz w:val="24"/>
          <w:szCs w:val="24"/>
          <w:lang w:val="pt-BR"/>
        </w:rPr>
        <w:t>Pode-se pensar que, ao passo em que as variantes de Wi-Fi mais usadas pela população como um todo tendem a fornecer boas velocidades e alcance, o 802.11ah faz o trade-off de velocidade por alc</w:t>
      </w:r>
      <w:r w:rsidRPr="00BA31F5">
        <w:rPr>
          <w:rFonts w:ascii="Times" w:eastAsia="Times" w:hAnsi="Times" w:cs="Times"/>
          <w:sz w:val="24"/>
          <w:szCs w:val="24"/>
          <w:lang w:val="pt-BR"/>
        </w:rPr>
        <w:t>ance. Por curiosidade, outra variante faz o trade-off inverso: o 802.11ad, que faz uso de frequências na ordem de 60 GHz, é capaz de atingir velocidades de vários gigabits por segundo (em contrapartida, atingindo apenas poucos metros).</w:t>
      </w:r>
    </w:p>
    <w:p w14:paraId="61F9CFAA" w14:textId="77777777" w:rsidR="007D162F" w:rsidRPr="00BA31F5" w:rsidRDefault="00697E7A">
      <w:pPr>
        <w:spacing w:before="120"/>
        <w:jc w:val="both"/>
        <w:rPr>
          <w:rFonts w:ascii="Times" w:eastAsia="Times" w:hAnsi="Times" w:cs="Times"/>
          <w:sz w:val="24"/>
          <w:szCs w:val="24"/>
          <w:lang w:val="pt-BR"/>
        </w:rPr>
      </w:pPr>
      <w:r w:rsidRPr="00BA31F5">
        <w:rPr>
          <w:rFonts w:ascii="Times" w:eastAsia="Times" w:hAnsi="Times" w:cs="Times"/>
          <w:sz w:val="24"/>
          <w:szCs w:val="24"/>
          <w:lang w:val="pt-BR"/>
        </w:rPr>
        <w:t>Com a crescente dema</w:t>
      </w:r>
      <w:r w:rsidRPr="00BA31F5">
        <w:rPr>
          <w:rFonts w:ascii="Times" w:eastAsia="Times" w:hAnsi="Times" w:cs="Times"/>
          <w:sz w:val="24"/>
          <w:szCs w:val="24"/>
          <w:lang w:val="pt-BR"/>
        </w:rPr>
        <w:t xml:space="preserve">nda por dispositivos </w:t>
      </w:r>
      <w:proofErr w:type="spellStart"/>
      <w:r w:rsidRPr="00BA31F5">
        <w:rPr>
          <w:rFonts w:ascii="Times" w:eastAsia="Times" w:hAnsi="Times" w:cs="Times"/>
          <w:sz w:val="24"/>
          <w:szCs w:val="24"/>
          <w:lang w:val="pt-BR"/>
        </w:rPr>
        <w:t>IoT</w:t>
      </w:r>
      <w:proofErr w:type="spellEnd"/>
      <w:r w:rsidRPr="00BA31F5">
        <w:rPr>
          <w:rFonts w:ascii="Times" w:eastAsia="Times" w:hAnsi="Times" w:cs="Times"/>
          <w:sz w:val="24"/>
          <w:szCs w:val="24"/>
          <w:lang w:val="pt-BR"/>
        </w:rPr>
        <w:t xml:space="preserve"> o Wi-Fi </w:t>
      </w:r>
      <w:proofErr w:type="spellStart"/>
      <w:r w:rsidRPr="00BA31F5">
        <w:rPr>
          <w:rFonts w:ascii="Times" w:eastAsia="Times" w:hAnsi="Times" w:cs="Times"/>
          <w:sz w:val="24"/>
          <w:szCs w:val="24"/>
          <w:lang w:val="pt-BR"/>
        </w:rPr>
        <w:t>HaLow</w:t>
      </w:r>
      <w:proofErr w:type="spellEnd"/>
      <w:r w:rsidRPr="00BA31F5">
        <w:rPr>
          <w:rFonts w:ascii="Times" w:eastAsia="Times" w:hAnsi="Times" w:cs="Times"/>
          <w:sz w:val="24"/>
          <w:szCs w:val="24"/>
          <w:lang w:val="pt-BR"/>
        </w:rPr>
        <w:t xml:space="preserve"> pode ser uma solução interessante, pois o protocolo Wi-Fi (IEEE 802.11) é o protocolo de comunicação sem fio mais conhecido atualmente. Ademais, ele faz uso de frequências não registradas. A sua relativa baixa velocid</w:t>
      </w:r>
      <w:r w:rsidRPr="00BA31F5">
        <w:rPr>
          <w:rFonts w:ascii="Times" w:eastAsia="Times" w:hAnsi="Times" w:cs="Times"/>
          <w:sz w:val="24"/>
          <w:szCs w:val="24"/>
          <w:lang w:val="pt-BR"/>
        </w:rPr>
        <w:t xml:space="preserve">ade de transmissão, quando comparada às demais variantes do Wi-Fi, não é um problema quando o assunto é </w:t>
      </w:r>
      <w:proofErr w:type="spellStart"/>
      <w:r w:rsidRPr="00BA31F5">
        <w:rPr>
          <w:rFonts w:ascii="Times" w:eastAsia="Times" w:hAnsi="Times" w:cs="Times"/>
          <w:sz w:val="24"/>
          <w:szCs w:val="24"/>
          <w:lang w:val="pt-BR"/>
        </w:rPr>
        <w:t>IoT</w:t>
      </w:r>
      <w:proofErr w:type="spellEnd"/>
      <w:r w:rsidRPr="00BA31F5">
        <w:rPr>
          <w:rFonts w:ascii="Times" w:eastAsia="Times" w:hAnsi="Times" w:cs="Times"/>
          <w:sz w:val="24"/>
          <w:szCs w:val="24"/>
          <w:lang w:val="pt-BR"/>
        </w:rPr>
        <w:t xml:space="preserve">, uma vez que tipicamente os dispositivos </w:t>
      </w:r>
      <w:proofErr w:type="spellStart"/>
      <w:r w:rsidRPr="00BA31F5">
        <w:rPr>
          <w:rFonts w:ascii="Times" w:eastAsia="Times" w:hAnsi="Times" w:cs="Times"/>
          <w:sz w:val="24"/>
          <w:szCs w:val="24"/>
          <w:lang w:val="pt-BR"/>
        </w:rPr>
        <w:t>IoT</w:t>
      </w:r>
      <w:proofErr w:type="spellEnd"/>
      <w:r w:rsidRPr="00BA31F5">
        <w:rPr>
          <w:rFonts w:ascii="Times" w:eastAsia="Times" w:hAnsi="Times" w:cs="Times"/>
          <w:sz w:val="24"/>
          <w:szCs w:val="24"/>
          <w:lang w:val="pt-BR"/>
        </w:rPr>
        <w:t xml:space="preserve"> não necessitam de uma conexão de alta velocidade.</w:t>
      </w:r>
    </w:p>
    <w:p w14:paraId="47A0A5D7" w14:textId="28A5A2EA" w:rsidR="007D162F" w:rsidRPr="00BA31F5" w:rsidRDefault="00697E7A">
      <w:pPr>
        <w:spacing w:before="120"/>
        <w:jc w:val="both"/>
        <w:rPr>
          <w:lang w:val="pt-BR"/>
        </w:rPr>
      </w:pPr>
      <w:r w:rsidRPr="00697E7A">
        <w:rPr>
          <w:rFonts w:ascii="Times" w:eastAsia="Times" w:hAnsi="Times" w:cs="Times"/>
          <w:sz w:val="24"/>
          <w:szCs w:val="24"/>
          <w:highlight w:val="yellow"/>
          <w:lang w:val="pt-BR"/>
          <w:rPrChange w:id="201" w:author="Analucia Schiaffino Morales" w:date="2021-05-03T09:42:00Z">
            <w:rPr>
              <w:rFonts w:ascii="Times" w:eastAsia="Times" w:hAnsi="Times" w:cs="Times"/>
              <w:sz w:val="24"/>
              <w:szCs w:val="24"/>
              <w:lang w:val="pt-BR"/>
            </w:rPr>
          </w:rPrChange>
        </w:rPr>
        <w:lastRenderedPageBreak/>
        <w:t>A seguinte tabela</w:t>
      </w:r>
      <w:ins w:id="202" w:author="Analucia Schiaffino Morales" w:date="2021-05-03T09:37:00Z">
        <w:r w:rsidR="00BA31F5" w:rsidRPr="00697E7A">
          <w:rPr>
            <w:rFonts w:ascii="Times" w:eastAsia="Times" w:hAnsi="Times" w:cs="Times"/>
            <w:sz w:val="24"/>
            <w:szCs w:val="24"/>
            <w:highlight w:val="yellow"/>
            <w:lang w:val="pt-BR"/>
            <w:rPrChange w:id="203" w:author="Analucia Schiaffino Morales" w:date="2021-05-03T09:42:00Z">
              <w:rPr>
                <w:rFonts w:ascii="Times" w:eastAsia="Times" w:hAnsi="Times" w:cs="Times"/>
                <w:sz w:val="24"/>
                <w:szCs w:val="24"/>
                <w:lang w:val="pt-BR"/>
              </w:rPr>
            </w:rPrChange>
          </w:rPr>
          <w:t xml:space="preserve"> </w:t>
        </w:r>
      </w:ins>
      <w:r w:rsidRPr="00697E7A">
        <w:rPr>
          <w:rFonts w:ascii="Times" w:eastAsia="Times" w:hAnsi="Times" w:cs="Times"/>
          <w:sz w:val="24"/>
          <w:szCs w:val="24"/>
          <w:highlight w:val="yellow"/>
          <w:lang w:val="pt-BR"/>
          <w:rPrChange w:id="204" w:author="Analucia Schiaffino Morales" w:date="2021-05-03T09:42:00Z">
            <w:rPr>
              <w:rFonts w:ascii="Times" w:eastAsia="Times" w:hAnsi="Times" w:cs="Times"/>
              <w:sz w:val="24"/>
              <w:szCs w:val="24"/>
              <w:lang w:val="pt-BR"/>
            </w:rPr>
          </w:rPrChange>
        </w:rPr>
        <w:t xml:space="preserve">[6] faz uma comparação do Wi-Fi </w:t>
      </w:r>
      <w:proofErr w:type="spellStart"/>
      <w:r w:rsidRPr="00697E7A">
        <w:rPr>
          <w:rFonts w:ascii="Times" w:eastAsia="Times" w:hAnsi="Times" w:cs="Times"/>
          <w:sz w:val="24"/>
          <w:szCs w:val="24"/>
          <w:highlight w:val="yellow"/>
          <w:lang w:val="pt-BR"/>
          <w:rPrChange w:id="205" w:author="Analucia Schiaffino Morales" w:date="2021-05-03T09:42:00Z">
            <w:rPr>
              <w:rFonts w:ascii="Times" w:eastAsia="Times" w:hAnsi="Times" w:cs="Times"/>
              <w:sz w:val="24"/>
              <w:szCs w:val="24"/>
              <w:lang w:val="pt-BR"/>
            </w:rPr>
          </w:rPrChange>
        </w:rPr>
        <w:t>Halo</w:t>
      </w:r>
      <w:r w:rsidRPr="00697E7A">
        <w:rPr>
          <w:rFonts w:ascii="Times" w:eastAsia="Times" w:hAnsi="Times" w:cs="Times"/>
          <w:sz w:val="24"/>
          <w:szCs w:val="24"/>
          <w:highlight w:val="yellow"/>
          <w:lang w:val="pt-BR"/>
          <w:rPrChange w:id="206" w:author="Analucia Schiaffino Morales" w:date="2021-05-03T09:42:00Z">
            <w:rPr>
              <w:rFonts w:ascii="Times" w:eastAsia="Times" w:hAnsi="Times" w:cs="Times"/>
              <w:sz w:val="24"/>
              <w:szCs w:val="24"/>
              <w:lang w:val="pt-BR"/>
            </w:rPr>
          </w:rPrChange>
        </w:rPr>
        <w:t>w</w:t>
      </w:r>
      <w:proofErr w:type="spellEnd"/>
      <w:r w:rsidRPr="00697E7A">
        <w:rPr>
          <w:rFonts w:ascii="Times" w:eastAsia="Times" w:hAnsi="Times" w:cs="Times"/>
          <w:sz w:val="24"/>
          <w:szCs w:val="24"/>
          <w:highlight w:val="yellow"/>
          <w:lang w:val="pt-BR"/>
          <w:rPrChange w:id="207" w:author="Analucia Schiaffino Morales" w:date="2021-05-03T09:42:00Z">
            <w:rPr>
              <w:rFonts w:ascii="Times" w:eastAsia="Times" w:hAnsi="Times" w:cs="Times"/>
              <w:sz w:val="24"/>
              <w:szCs w:val="24"/>
              <w:lang w:val="pt-BR"/>
            </w:rPr>
          </w:rPrChange>
        </w:rPr>
        <w:t xml:space="preserve"> com duas outras tecnologias cujos focos são </w:t>
      </w:r>
      <w:proofErr w:type="spellStart"/>
      <w:r w:rsidRPr="00697E7A">
        <w:rPr>
          <w:rFonts w:ascii="Times" w:eastAsia="Times" w:hAnsi="Times" w:cs="Times"/>
          <w:sz w:val="24"/>
          <w:szCs w:val="24"/>
          <w:highlight w:val="yellow"/>
          <w:lang w:val="pt-BR"/>
          <w:rPrChange w:id="208" w:author="Analucia Schiaffino Morales" w:date="2021-05-03T09:42:00Z">
            <w:rPr>
              <w:rFonts w:ascii="Times" w:eastAsia="Times" w:hAnsi="Times" w:cs="Times"/>
              <w:sz w:val="24"/>
              <w:szCs w:val="24"/>
              <w:lang w:val="pt-BR"/>
            </w:rPr>
          </w:rPrChange>
        </w:rPr>
        <w:t>IoT</w:t>
      </w:r>
      <w:proofErr w:type="spellEnd"/>
      <w:r w:rsidRPr="00697E7A">
        <w:rPr>
          <w:rFonts w:ascii="Times" w:eastAsia="Times" w:hAnsi="Times" w:cs="Times"/>
          <w:sz w:val="24"/>
          <w:szCs w:val="24"/>
          <w:highlight w:val="yellow"/>
          <w:lang w:val="pt-BR"/>
          <w:rPrChange w:id="209" w:author="Analucia Schiaffino Morales" w:date="2021-05-03T09:42:00Z">
            <w:rPr>
              <w:rFonts w:ascii="Times" w:eastAsia="Times" w:hAnsi="Times" w:cs="Times"/>
              <w:sz w:val="24"/>
              <w:szCs w:val="24"/>
              <w:lang w:val="pt-BR"/>
            </w:rPr>
          </w:rPrChange>
        </w:rPr>
        <w:t xml:space="preserve">; </w:t>
      </w:r>
      <w:proofErr w:type="spellStart"/>
      <w:r w:rsidRPr="00697E7A">
        <w:rPr>
          <w:rFonts w:ascii="Times" w:eastAsia="Times" w:hAnsi="Times" w:cs="Times"/>
          <w:sz w:val="24"/>
          <w:szCs w:val="24"/>
          <w:highlight w:val="yellow"/>
          <w:lang w:val="pt-BR"/>
          <w:rPrChange w:id="210" w:author="Analucia Schiaffino Morales" w:date="2021-05-03T09:42:00Z">
            <w:rPr>
              <w:rFonts w:ascii="Times" w:eastAsia="Times" w:hAnsi="Times" w:cs="Times"/>
              <w:sz w:val="24"/>
              <w:szCs w:val="24"/>
              <w:lang w:val="pt-BR"/>
            </w:rPr>
          </w:rPrChange>
        </w:rPr>
        <w:t>LoRa</w:t>
      </w:r>
      <w:proofErr w:type="spellEnd"/>
      <w:r w:rsidRPr="00697E7A">
        <w:rPr>
          <w:rFonts w:ascii="Times" w:eastAsia="Times" w:hAnsi="Times" w:cs="Times"/>
          <w:sz w:val="24"/>
          <w:szCs w:val="24"/>
          <w:highlight w:val="yellow"/>
          <w:lang w:val="pt-BR"/>
          <w:rPrChange w:id="211" w:author="Analucia Schiaffino Morales" w:date="2021-05-03T09:42:00Z">
            <w:rPr>
              <w:rFonts w:ascii="Times" w:eastAsia="Times" w:hAnsi="Times" w:cs="Times"/>
              <w:sz w:val="24"/>
              <w:szCs w:val="24"/>
              <w:lang w:val="pt-BR"/>
            </w:rPr>
          </w:rPrChange>
        </w:rPr>
        <w:t xml:space="preserve"> e NB-</w:t>
      </w:r>
      <w:proofErr w:type="spellStart"/>
      <w:r w:rsidRPr="00697E7A">
        <w:rPr>
          <w:rFonts w:ascii="Times" w:eastAsia="Times" w:hAnsi="Times" w:cs="Times"/>
          <w:sz w:val="24"/>
          <w:szCs w:val="24"/>
          <w:highlight w:val="yellow"/>
          <w:lang w:val="pt-BR"/>
          <w:rPrChange w:id="212" w:author="Analucia Schiaffino Morales" w:date="2021-05-03T09:42:00Z">
            <w:rPr>
              <w:rFonts w:ascii="Times" w:eastAsia="Times" w:hAnsi="Times" w:cs="Times"/>
              <w:sz w:val="24"/>
              <w:szCs w:val="24"/>
              <w:lang w:val="pt-BR"/>
            </w:rPr>
          </w:rPrChange>
        </w:rPr>
        <w:t>IoT</w:t>
      </w:r>
      <w:proofErr w:type="spellEnd"/>
      <w:r w:rsidRPr="00697E7A">
        <w:rPr>
          <w:rFonts w:ascii="Times" w:eastAsia="Times" w:hAnsi="Times" w:cs="Times"/>
          <w:sz w:val="24"/>
          <w:szCs w:val="24"/>
          <w:highlight w:val="yellow"/>
          <w:lang w:val="pt-BR"/>
          <w:rPrChange w:id="213" w:author="Analucia Schiaffino Morales" w:date="2021-05-03T09:42:00Z">
            <w:rPr>
              <w:rFonts w:ascii="Times" w:eastAsia="Times" w:hAnsi="Times" w:cs="Times"/>
              <w:sz w:val="24"/>
              <w:szCs w:val="24"/>
              <w:lang w:val="pt-BR"/>
            </w:rPr>
          </w:rPrChange>
        </w:rPr>
        <w:t xml:space="preserve">. Pode-se perceber que, apesar do protocolo Wi-Fi </w:t>
      </w:r>
      <w:proofErr w:type="spellStart"/>
      <w:r w:rsidRPr="00697E7A">
        <w:rPr>
          <w:rFonts w:ascii="Times" w:eastAsia="Times" w:hAnsi="Times" w:cs="Times"/>
          <w:sz w:val="24"/>
          <w:szCs w:val="24"/>
          <w:highlight w:val="yellow"/>
          <w:lang w:val="pt-BR"/>
          <w:rPrChange w:id="214" w:author="Analucia Schiaffino Morales" w:date="2021-05-03T09:42:00Z">
            <w:rPr>
              <w:rFonts w:ascii="Times" w:eastAsia="Times" w:hAnsi="Times" w:cs="Times"/>
              <w:sz w:val="24"/>
              <w:szCs w:val="24"/>
              <w:lang w:val="pt-BR"/>
            </w:rPr>
          </w:rPrChange>
        </w:rPr>
        <w:t>HaLow</w:t>
      </w:r>
      <w:proofErr w:type="spellEnd"/>
      <w:r w:rsidRPr="00697E7A">
        <w:rPr>
          <w:rFonts w:ascii="Times" w:eastAsia="Times" w:hAnsi="Times" w:cs="Times"/>
          <w:sz w:val="24"/>
          <w:szCs w:val="24"/>
          <w:highlight w:val="yellow"/>
          <w:lang w:val="pt-BR"/>
          <w:rPrChange w:id="215" w:author="Analucia Schiaffino Morales" w:date="2021-05-03T09:42:00Z">
            <w:rPr>
              <w:rFonts w:ascii="Times" w:eastAsia="Times" w:hAnsi="Times" w:cs="Times"/>
              <w:sz w:val="24"/>
              <w:szCs w:val="24"/>
              <w:lang w:val="pt-BR"/>
            </w:rPr>
          </w:rPrChange>
        </w:rPr>
        <w:t xml:space="preserve"> ser baseado em 802.11, ele se equipara muito bem com as outras duas tecnologias.</w:t>
      </w:r>
    </w:p>
    <w:p w14:paraId="79071752" w14:textId="77777777" w:rsidR="007D162F" w:rsidRDefault="00697E7A">
      <w:pPr>
        <w:spacing w:before="120" w:after="120"/>
        <w:jc w:val="both"/>
      </w:pPr>
      <w:r>
        <w:rPr>
          <w:noProof/>
        </w:rPr>
        <w:drawing>
          <wp:inline distT="114300" distB="114300" distL="114300" distR="114300" wp14:anchorId="68754996" wp14:editId="7694DF2C">
            <wp:extent cx="5734050" cy="3576447"/>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34050" cy="3576447"/>
                    </a:xfrm>
                    <a:prstGeom prst="rect">
                      <a:avLst/>
                    </a:prstGeom>
                    <a:ln/>
                  </pic:spPr>
                </pic:pic>
              </a:graphicData>
            </a:graphic>
          </wp:inline>
        </w:drawing>
      </w:r>
    </w:p>
    <w:p w14:paraId="2016AC69" w14:textId="77777777" w:rsidR="007D162F" w:rsidRPr="00BA31F5" w:rsidRDefault="00697E7A">
      <w:pPr>
        <w:spacing w:after="200"/>
        <w:jc w:val="center"/>
        <w:rPr>
          <w:lang w:val="pt-BR"/>
        </w:rPr>
      </w:pPr>
      <w:r w:rsidRPr="00BA31F5">
        <w:rPr>
          <w:rFonts w:ascii="Helvetica Neue" w:eastAsia="Helvetica Neue" w:hAnsi="Helvetica Neue" w:cs="Helvetica Neue"/>
          <w:sz w:val="20"/>
          <w:szCs w:val="20"/>
          <w:lang w:val="pt-BR"/>
        </w:rPr>
        <w:t>Figura 6. Tabela de comparação</w:t>
      </w:r>
    </w:p>
    <w:p w14:paraId="20E1094B" w14:textId="77777777" w:rsidR="007D162F" w:rsidRPr="00BA31F5" w:rsidRDefault="00697E7A">
      <w:pPr>
        <w:spacing w:before="120"/>
        <w:jc w:val="both"/>
        <w:rPr>
          <w:rFonts w:ascii="Times" w:eastAsia="Times" w:hAnsi="Times" w:cs="Times"/>
          <w:sz w:val="24"/>
          <w:szCs w:val="24"/>
          <w:lang w:val="pt-BR"/>
        </w:rPr>
      </w:pPr>
      <w:r w:rsidRPr="00BA31F5">
        <w:rPr>
          <w:rFonts w:ascii="Times" w:eastAsia="Times" w:hAnsi="Times" w:cs="Times"/>
          <w:sz w:val="24"/>
          <w:szCs w:val="24"/>
          <w:lang w:val="pt-BR"/>
        </w:rPr>
        <w:t>O alcance considerável</w:t>
      </w:r>
      <w:r w:rsidRPr="00BA31F5">
        <w:rPr>
          <w:rFonts w:ascii="Times" w:eastAsia="Times" w:hAnsi="Times" w:cs="Times"/>
          <w:sz w:val="24"/>
          <w:szCs w:val="24"/>
          <w:lang w:val="pt-BR"/>
        </w:rPr>
        <w:t xml:space="preserve"> faz com que o Wi-Fi </w:t>
      </w:r>
      <w:proofErr w:type="spellStart"/>
      <w:r w:rsidRPr="00BA31F5">
        <w:rPr>
          <w:rFonts w:ascii="Times" w:eastAsia="Times" w:hAnsi="Times" w:cs="Times"/>
          <w:sz w:val="24"/>
          <w:szCs w:val="24"/>
          <w:lang w:val="pt-BR"/>
        </w:rPr>
        <w:t>HaLow</w:t>
      </w:r>
      <w:proofErr w:type="spellEnd"/>
      <w:r w:rsidRPr="00BA31F5">
        <w:rPr>
          <w:rFonts w:ascii="Times" w:eastAsia="Times" w:hAnsi="Times" w:cs="Times"/>
          <w:sz w:val="24"/>
          <w:szCs w:val="24"/>
          <w:lang w:val="pt-BR"/>
        </w:rPr>
        <w:t xml:space="preserve"> seja ideal para se transmitir uma quantidade não muito grande de dados a longas distâncias, com confiabilidade, característica essa essencial à área de </w:t>
      </w:r>
      <w:proofErr w:type="spellStart"/>
      <w:r w:rsidRPr="00BA31F5">
        <w:rPr>
          <w:rFonts w:ascii="Times" w:eastAsia="Times" w:hAnsi="Times" w:cs="Times"/>
          <w:sz w:val="24"/>
          <w:szCs w:val="24"/>
          <w:lang w:val="pt-BR"/>
        </w:rPr>
        <w:t>IoT</w:t>
      </w:r>
      <w:proofErr w:type="spellEnd"/>
      <w:r w:rsidRPr="00BA31F5">
        <w:rPr>
          <w:rFonts w:ascii="Times" w:eastAsia="Times" w:hAnsi="Times" w:cs="Times"/>
          <w:sz w:val="24"/>
          <w:szCs w:val="24"/>
          <w:lang w:val="pt-BR"/>
        </w:rPr>
        <w:t>. Pode-se imaginar que a variante tem potencial de ser tão usada quanto às</w:t>
      </w:r>
      <w:r w:rsidRPr="00BA31F5">
        <w:rPr>
          <w:rFonts w:ascii="Times" w:eastAsia="Times" w:hAnsi="Times" w:cs="Times"/>
          <w:sz w:val="24"/>
          <w:szCs w:val="24"/>
          <w:lang w:val="pt-BR"/>
        </w:rPr>
        <w:t xml:space="preserve"> demais variantes de uso domésticos e corporativos, devido ao crescimento projetado da área de </w:t>
      </w:r>
      <w:proofErr w:type="spellStart"/>
      <w:r w:rsidRPr="00BA31F5">
        <w:rPr>
          <w:rFonts w:ascii="Times" w:eastAsia="Times" w:hAnsi="Times" w:cs="Times"/>
          <w:sz w:val="24"/>
          <w:szCs w:val="24"/>
          <w:lang w:val="pt-BR"/>
        </w:rPr>
        <w:t>IoT</w:t>
      </w:r>
      <w:proofErr w:type="spellEnd"/>
      <w:r w:rsidRPr="00BA31F5">
        <w:rPr>
          <w:rFonts w:ascii="Times" w:eastAsia="Times" w:hAnsi="Times" w:cs="Times"/>
          <w:sz w:val="24"/>
          <w:szCs w:val="24"/>
          <w:lang w:val="pt-BR"/>
        </w:rPr>
        <w:t xml:space="preserve">, contudo vale ressaltar que, diferentemente do que se vê em redes sem fio de propósito geral, não há ubiquidade de nenhum protocolo na área de </w:t>
      </w:r>
      <w:proofErr w:type="spellStart"/>
      <w:r w:rsidRPr="00BA31F5">
        <w:rPr>
          <w:rFonts w:ascii="Times" w:eastAsia="Times" w:hAnsi="Times" w:cs="Times"/>
          <w:sz w:val="24"/>
          <w:szCs w:val="24"/>
          <w:lang w:val="pt-BR"/>
        </w:rPr>
        <w:t>IoT</w:t>
      </w:r>
      <w:proofErr w:type="spellEnd"/>
      <w:r w:rsidRPr="00BA31F5">
        <w:rPr>
          <w:rFonts w:ascii="Times" w:eastAsia="Times" w:hAnsi="Times" w:cs="Times"/>
          <w:sz w:val="24"/>
          <w:szCs w:val="24"/>
          <w:lang w:val="pt-BR"/>
        </w:rPr>
        <w:t>.</w:t>
      </w:r>
    </w:p>
    <w:p w14:paraId="742E5138" w14:textId="77777777" w:rsidR="007D162F" w:rsidRPr="00BA31F5" w:rsidRDefault="007D162F">
      <w:pPr>
        <w:spacing w:before="240"/>
        <w:ind w:left="-20"/>
        <w:jc w:val="both"/>
        <w:rPr>
          <w:rFonts w:ascii="Times" w:eastAsia="Times" w:hAnsi="Times" w:cs="Times"/>
          <w:b/>
          <w:sz w:val="26"/>
          <w:szCs w:val="26"/>
          <w:lang w:val="pt-BR"/>
        </w:rPr>
      </w:pPr>
    </w:p>
    <w:p w14:paraId="2FEEBC6B" w14:textId="77777777" w:rsidR="007D162F" w:rsidRPr="00BA31F5" w:rsidRDefault="007D162F">
      <w:pPr>
        <w:spacing w:before="240"/>
        <w:ind w:left="-20"/>
        <w:jc w:val="both"/>
        <w:rPr>
          <w:rFonts w:ascii="Times" w:eastAsia="Times" w:hAnsi="Times" w:cs="Times"/>
          <w:b/>
          <w:sz w:val="26"/>
          <w:szCs w:val="26"/>
          <w:lang w:val="pt-BR"/>
        </w:rPr>
      </w:pPr>
    </w:p>
    <w:p w14:paraId="74BF1E13" w14:textId="77777777" w:rsidR="007D162F" w:rsidRPr="00BA31F5" w:rsidRDefault="007D162F">
      <w:pPr>
        <w:spacing w:before="240"/>
        <w:ind w:left="-20"/>
        <w:jc w:val="both"/>
        <w:rPr>
          <w:rFonts w:ascii="Times" w:eastAsia="Times" w:hAnsi="Times" w:cs="Times"/>
          <w:b/>
          <w:sz w:val="26"/>
          <w:szCs w:val="26"/>
          <w:lang w:val="pt-BR"/>
        </w:rPr>
      </w:pPr>
    </w:p>
    <w:p w14:paraId="62F1AA7F" w14:textId="77777777" w:rsidR="007D162F" w:rsidRPr="00BA31F5" w:rsidRDefault="00697E7A">
      <w:pPr>
        <w:spacing w:before="240"/>
        <w:ind w:left="-20"/>
        <w:jc w:val="both"/>
        <w:rPr>
          <w:b/>
          <w:sz w:val="26"/>
          <w:szCs w:val="26"/>
          <w:lang w:val="pt-BR"/>
        </w:rPr>
      </w:pPr>
      <w:r w:rsidRPr="00BA31F5">
        <w:rPr>
          <w:rFonts w:ascii="Times" w:eastAsia="Times" w:hAnsi="Times" w:cs="Times"/>
          <w:b/>
          <w:sz w:val="26"/>
          <w:szCs w:val="26"/>
          <w:lang w:val="pt-BR"/>
        </w:rPr>
        <w:t>Referê</w:t>
      </w:r>
      <w:r w:rsidRPr="00BA31F5">
        <w:rPr>
          <w:rFonts w:ascii="Times" w:eastAsia="Times" w:hAnsi="Times" w:cs="Times"/>
          <w:b/>
          <w:sz w:val="26"/>
          <w:szCs w:val="26"/>
          <w:lang w:val="pt-BR"/>
        </w:rPr>
        <w:t>ncias</w:t>
      </w:r>
    </w:p>
    <w:p w14:paraId="6C26C40B" w14:textId="77777777" w:rsidR="007D162F" w:rsidRPr="00697E7A" w:rsidRDefault="00697E7A">
      <w:pPr>
        <w:spacing w:before="120"/>
        <w:jc w:val="both"/>
        <w:rPr>
          <w:rFonts w:ascii="Times" w:eastAsia="Times" w:hAnsi="Times" w:cs="Times"/>
          <w:sz w:val="24"/>
          <w:szCs w:val="24"/>
          <w:highlight w:val="yellow"/>
          <w:lang w:val="pt-BR"/>
          <w:rPrChange w:id="216" w:author="Analucia Schiaffino Morales" w:date="2021-05-03T09:41:00Z">
            <w:rPr>
              <w:rFonts w:ascii="Times" w:eastAsia="Times" w:hAnsi="Times" w:cs="Times"/>
              <w:sz w:val="24"/>
              <w:szCs w:val="24"/>
              <w:lang w:val="pt-BR"/>
            </w:rPr>
          </w:rPrChange>
        </w:rPr>
      </w:pPr>
      <w:commentRangeStart w:id="217"/>
      <w:r w:rsidRPr="00697E7A">
        <w:rPr>
          <w:rFonts w:ascii="Times" w:eastAsia="Times" w:hAnsi="Times" w:cs="Times"/>
          <w:sz w:val="24"/>
          <w:szCs w:val="24"/>
          <w:highlight w:val="yellow"/>
          <w:lang w:val="pt-BR"/>
          <w:rPrChange w:id="218" w:author="Analucia Schiaffino Morales" w:date="2021-05-03T09:41:00Z">
            <w:rPr>
              <w:rFonts w:ascii="Times" w:eastAsia="Times" w:hAnsi="Times" w:cs="Times"/>
              <w:sz w:val="24"/>
              <w:szCs w:val="24"/>
              <w:lang w:val="pt-BR"/>
            </w:rPr>
          </w:rPrChange>
        </w:rPr>
        <w:t xml:space="preserve">[1] </w:t>
      </w:r>
      <w:commentRangeEnd w:id="217"/>
      <w:r w:rsidR="00BA31F5" w:rsidRPr="00697E7A">
        <w:rPr>
          <w:rStyle w:val="Refdecomentrio"/>
          <w:highlight w:val="yellow"/>
          <w:rPrChange w:id="219" w:author="Analucia Schiaffino Morales" w:date="2021-05-03T09:41:00Z">
            <w:rPr>
              <w:rStyle w:val="Refdecomentrio"/>
            </w:rPr>
          </w:rPrChange>
        </w:rPr>
        <w:commentReference w:id="217"/>
      </w:r>
      <w:r w:rsidRPr="00697E7A">
        <w:rPr>
          <w:rFonts w:ascii="Times" w:eastAsia="Times" w:hAnsi="Times" w:cs="Times"/>
          <w:sz w:val="24"/>
          <w:szCs w:val="24"/>
          <w:highlight w:val="yellow"/>
          <w:lang w:val="pt-BR"/>
          <w:rPrChange w:id="220" w:author="Analucia Schiaffino Morales" w:date="2021-05-03T09:41:00Z">
            <w:rPr>
              <w:rFonts w:ascii="Times" w:eastAsia="Times" w:hAnsi="Times" w:cs="Times"/>
              <w:sz w:val="24"/>
              <w:szCs w:val="24"/>
              <w:lang w:val="pt-BR"/>
            </w:rPr>
          </w:rPrChange>
        </w:rPr>
        <w:t xml:space="preserve">NEWRACOM. </w:t>
      </w:r>
      <w:proofErr w:type="spellStart"/>
      <w:r w:rsidRPr="00697E7A">
        <w:rPr>
          <w:rFonts w:ascii="Times" w:eastAsia="Times" w:hAnsi="Times" w:cs="Times"/>
          <w:sz w:val="24"/>
          <w:szCs w:val="24"/>
          <w:highlight w:val="yellow"/>
          <w:lang w:val="pt-BR"/>
          <w:rPrChange w:id="221" w:author="Analucia Schiaffino Morales" w:date="2021-05-03T09:41:00Z">
            <w:rPr>
              <w:rFonts w:ascii="Times" w:eastAsia="Times" w:hAnsi="Times" w:cs="Times"/>
              <w:sz w:val="24"/>
              <w:szCs w:val="24"/>
              <w:lang w:val="pt-BR"/>
            </w:rPr>
          </w:rPrChange>
        </w:rPr>
        <w:t>Smart</w:t>
      </w:r>
      <w:proofErr w:type="spellEnd"/>
      <w:r w:rsidRPr="00697E7A">
        <w:rPr>
          <w:rFonts w:ascii="Times" w:eastAsia="Times" w:hAnsi="Times" w:cs="Times"/>
          <w:sz w:val="24"/>
          <w:szCs w:val="24"/>
          <w:highlight w:val="yellow"/>
          <w:lang w:val="pt-BR"/>
          <w:rPrChange w:id="222" w:author="Analucia Schiaffino Morales" w:date="2021-05-03T09:41:00Z">
            <w:rPr>
              <w:rFonts w:ascii="Times" w:eastAsia="Times" w:hAnsi="Times" w:cs="Times"/>
              <w:sz w:val="24"/>
              <w:szCs w:val="24"/>
              <w:lang w:val="pt-BR"/>
            </w:rPr>
          </w:rPrChange>
        </w:rPr>
        <w:t xml:space="preserve"> City. Abril 2021</w:t>
      </w:r>
    </w:p>
    <w:p w14:paraId="263BC825" w14:textId="77777777" w:rsidR="007D162F" w:rsidRPr="00697E7A" w:rsidRDefault="00697E7A">
      <w:pPr>
        <w:spacing w:after="200"/>
        <w:jc w:val="both"/>
        <w:rPr>
          <w:rFonts w:ascii="Times" w:eastAsia="Times" w:hAnsi="Times" w:cs="Times"/>
          <w:sz w:val="24"/>
          <w:szCs w:val="24"/>
          <w:highlight w:val="yellow"/>
          <w:lang w:val="pt-BR"/>
          <w:rPrChange w:id="223" w:author="Analucia Schiaffino Morales" w:date="2021-05-03T09:41:00Z">
            <w:rPr>
              <w:rFonts w:ascii="Times" w:eastAsia="Times" w:hAnsi="Times" w:cs="Times"/>
              <w:sz w:val="24"/>
              <w:szCs w:val="24"/>
              <w:lang w:val="pt-BR"/>
            </w:rPr>
          </w:rPrChange>
        </w:rPr>
      </w:pPr>
      <w:r w:rsidRPr="00697E7A">
        <w:rPr>
          <w:rFonts w:ascii="Times" w:eastAsia="Times" w:hAnsi="Times" w:cs="Times"/>
          <w:sz w:val="24"/>
          <w:szCs w:val="24"/>
          <w:highlight w:val="yellow"/>
          <w:lang w:val="pt-BR"/>
          <w:rPrChange w:id="224" w:author="Analucia Schiaffino Morales" w:date="2021-05-03T09:41:00Z">
            <w:rPr>
              <w:rFonts w:ascii="Times" w:eastAsia="Times" w:hAnsi="Times" w:cs="Times"/>
              <w:sz w:val="24"/>
              <w:szCs w:val="24"/>
              <w:lang w:val="pt-BR"/>
            </w:rPr>
          </w:rPrChange>
        </w:rPr>
        <w:t xml:space="preserve"> &lt;https://www.newracom.com/</w:t>
      </w:r>
      <w:proofErr w:type="spellStart"/>
      <w:r w:rsidRPr="00697E7A">
        <w:rPr>
          <w:rFonts w:ascii="Times" w:eastAsia="Times" w:hAnsi="Times" w:cs="Times"/>
          <w:sz w:val="24"/>
          <w:szCs w:val="24"/>
          <w:highlight w:val="yellow"/>
          <w:lang w:val="pt-BR"/>
          <w:rPrChange w:id="225" w:author="Analucia Schiaffino Morales" w:date="2021-05-03T09:41:00Z">
            <w:rPr>
              <w:rFonts w:ascii="Times" w:eastAsia="Times" w:hAnsi="Times" w:cs="Times"/>
              <w:sz w:val="24"/>
              <w:szCs w:val="24"/>
              <w:lang w:val="pt-BR"/>
            </w:rPr>
          </w:rPrChange>
        </w:rPr>
        <w:t>application</w:t>
      </w:r>
      <w:proofErr w:type="spellEnd"/>
      <w:r w:rsidRPr="00697E7A">
        <w:rPr>
          <w:rFonts w:ascii="Times" w:eastAsia="Times" w:hAnsi="Times" w:cs="Times"/>
          <w:sz w:val="24"/>
          <w:szCs w:val="24"/>
          <w:highlight w:val="yellow"/>
          <w:lang w:val="pt-BR"/>
          <w:rPrChange w:id="226" w:author="Analucia Schiaffino Morales" w:date="2021-05-03T09:41:00Z">
            <w:rPr>
              <w:rFonts w:ascii="Times" w:eastAsia="Times" w:hAnsi="Times" w:cs="Times"/>
              <w:sz w:val="24"/>
              <w:szCs w:val="24"/>
              <w:lang w:val="pt-BR"/>
            </w:rPr>
          </w:rPrChange>
        </w:rPr>
        <w:t>/</w:t>
      </w:r>
      <w:proofErr w:type="spellStart"/>
      <w:r w:rsidRPr="00697E7A">
        <w:rPr>
          <w:rFonts w:ascii="Times" w:eastAsia="Times" w:hAnsi="Times" w:cs="Times"/>
          <w:sz w:val="24"/>
          <w:szCs w:val="24"/>
          <w:highlight w:val="yellow"/>
          <w:lang w:val="pt-BR"/>
          <w:rPrChange w:id="227" w:author="Analucia Schiaffino Morales" w:date="2021-05-03T09:41:00Z">
            <w:rPr>
              <w:rFonts w:ascii="Times" w:eastAsia="Times" w:hAnsi="Times" w:cs="Times"/>
              <w:sz w:val="24"/>
              <w:szCs w:val="24"/>
              <w:lang w:val="pt-BR"/>
            </w:rPr>
          </w:rPrChange>
        </w:rPr>
        <w:t>smart-city</w:t>
      </w:r>
      <w:proofErr w:type="spellEnd"/>
      <w:r w:rsidRPr="00697E7A">
        <w:rPr>
          <w:rFonts w:ascii="Times" w:eastAsia="Times" w:hAnsi="Times" w:cs="Times"/>
          <w:sz w:val="24"/>
          <w:szCs w:val="24"/>
          <w:highlight w:val="yellow"/>
          <w:lang w:val="pt-BR"/>
          <w:rPrChange w:id="228" w:author="Analucia Schiaffino Morales" w:date="2021-05-03T09:41:00Z">
            <w:rPr>
              <w:rFonts w:ascii="Times" w:eastAsia="Times" w:hAnsi="Times" w:cs="Times"/>
              <w:sz w:val="24"/>
              <w:szCs w:val="24"/>
              <w:lang w:val="pt-BR"/>
            </w:rPr>
          </w:rPrChange>
        </w:rPr>
        <w:t xml:space="preserve">/&gt;. </w:t>
      </w:r>
    </w:p>
    <w:p w14:paraId="5E79E784" w14:textId="77777777" w:rsidR="007D162F" w:rsidRPr="00697E7A" w:rsidRDefault="00697E7A">
      <w:pPr>
        <w:spacing w:before="120"/>
        <w:jc w:val="both"/>
        <w:rPr>
          <w:rFonts w:ascii="Times" w:eastAsia="Times" w:hAnsi="Times" w:cs="Times"/>
          <w:sz w:val="24"/>
          <w:szCs w:val="24"/>
          <w:highlight w:val="yellow"/>
          <w:rPrChange w:id="229" w:author="Analucia Schiaffino Morales" w:date="2021-05-03T09:41:00Z">
            <w:rPr>
              <w:rFonts w:ascii="Times" w:eastAsia="Times" w:hAnsi="Times" w:cs="Times"/>
              <w:sz w:val="24"/>
              <w:szCs w:val="24"/>
            </w:rPr>
          </w:rPrChange>
        </w:rPr>
      </w:pPr>
      <w:r w:rsidRPr="00697E7A">
        <w:rPr>
          <w:rFonts w:ascii="Times" w:eastAsia="Times" w:hAnsi="Times" w:cs="Times"/>
          <w:sz w:val="24"/>
          <w:szCs w:val="24"/>
          <w:highlight w:val="yellow"/>
          <w:rPrChange w:id="230" w:author="Analucia Schiaffino Morales" w:date="2021-05-03T09:41:00Z">
            <w:rPr>
              <w:rFonts w:ascii="Times" w:eastAsia="Times" w:hAnsi="Times" w:cs="Times"/>
              <w:sz w:val="24"/>
              <w:szCs w:val="24"/>
            </w:rPr>
          </w:rPrChange>
        </w:rPr>
        <w:t>[2] NEWRACOM. Smart Security. Abril 2021</w:t>
      </w:r>
    </w:p>
    <w:p w14:paraId="05B39603" w14:textId="77777777" w:rsidR="007D162F" w:rsidRPr="00697E7A" w:rsidRDefault="00697E7A">
      <w:pPr>
        <w:spacing w:after="200"/>
        <w:jc w:val="both"/>
        <w:rPr>
          <w:rFonts w:ascii="Times" w:eastAsia="Times" w:hAnsi="Times" w:cs="Times"/>
          <w:sz w:val="24"/>
          <w:szCs w:val="24"/>
          <w:highlight w:val="yellow"/>
          <w:rPrChange w:id="231" w:author="Analucia Schiaffino Morales" w:date="2021-05-03T09:41:00Z">
            <w:rPr>
              <w:rFonts w:ascii="Times" w:eastAsia="Times" w:hAnsi="Times" w:cs="Times"/>
              <w:sz w:val="24"/>
              <w:szCs w:val="24"/>
            </w:rPr>
          </w:rPrChange>
        </w:rPr>
      </w:pPr>
      <w:r w:rsidRPr="00697E7A">
        <w:rPr>
          <w:rFonts w:ascii="Times" w:eastAsia="Times" w:hAnsi="Times" w:cs="Times"/>
          <w:sz w:val="24"/>
          <w:szCs w:val="24"/>
          <w:highlight w:val="yellow"/>
          <w:rPrChange w:id="232" w:author="Analucia Schiaffino Morales" w:date="2021-05-03T09:41:00Z">
            <w:rPr>
              <w:rFonts w:ascii="Times" w:eastAsia="Times" w:hAnsi="Times" w:cs="Times"/>
              <w:sz w:val="24"/>
              <w:szCs w:val="24"/>
            </w:rPr>
          </w:rPrChange>
        </w:rPr>
        <w:t xml:space="preserve"> &lt;https://www.newracom.com/application/smart-security/&gt;. </w:t>
      </w:r>
    </w:p>
    <w:p w14:paraId="558EA983" w14:textId="77777777" w:rsidR="007D162F" w:rsidRPr="00697E7A" w:rsidRDefault="00697E7A">
      <w:pPr>
        <w:spacing w:before="120"/>
        <w:jc w:val="both"/>
        <w:rPr>
          <w:rFonts w:ascii="Times" w:eastAsia="Times" w:hAnsi="Times" w:cs="Times"/>
          <w:sz w:val="24"/>
          <w:szCs w:val="24"/>
          <w:highlight w:val="yellow"/>
          <w:rPrChange w:id="233" w:author="Analucia Schiaffino Morales" w:date="2021-05-03T09:41:00Z">
            <w:rPr>
              <w:rFonts w:ascii="Times" w:eastAsia="Times" w:hAnsi="Times" w:cs="Times"/>
              <w:sz w:val="24"/>
              <w:szCs w:val="24"/>
            </w:rPr>
          </w:rPrChange>
        </w:rPr>
      </w:pPr>
      <w:r w:rsidRPr="00697E7A">
        <w:rPr>
          <w:rFonts w:ascii="Times" w:eastAsia="Times" w:hAnsi="Times" w:cs="Times"/>
          <w:sz w:val="24"/>
          <w:szCs w:val="24"/>
          <w:highlight w:val="yellow"/>
          <w:rPrChange w:id="234" w:author="Analucia Schiaffino Morales" w:date="2021-05-03T09:41:00Z">
            <w:rPr>
              <w:rFonts w:ascii="Times" w:eastAsia="Times" w:hAnsi="Times" w:cs="Times"/>
              <w:sz w:val="24"/>
              <w:szCs w:val="24"/>
            </w:rPr>
          </w:rPrChange>
        </w:rPr>
        <w:t xml:space="preserve">[3] NEWRACOM. Health Care. Abril 2021.  </w:t>
      </w:r>
    </w:p>
    <w:p w14:paraId="5D09D7D0" w14:textId="77777777" w:rsidR="007D162F" w:rsidRPr="00697E7A" w:rsidRDefault="00697E7A">
      <w:pPr>
        <w:spacing w:after="200"/>
        <w:jc w:val="both"/>
        <w:rPr>
          <w:rFonts w:ascii="Times" w:eastAsia="Times" w:hAnsi="Times" w:cs="Times"/>
          <w:sz w:val="24"/>
          <w:szCs w:val="24"/>
          <w:highlight w:val="yellow"/>
          <w:rPrChange w:id="235" w:author="Analucia Schiaffino Morales" w:date="2021-05-03T09:41:00Z">
            <w:rPr>
              <w:rFonts w:ascii="Times" w:eastAsia="Times" w:hAnsi="Times" w:cs="Times"/>
              <w:sz w:val="24"/>
              <w:szCs w:val="24"/>
            </w:rPr>
          </w:rPrChange>
        </w:rPr>
      </w:pPr>
      <w:r w:rsidRPr="00697E7A">
        <w:rPr>
          <w:rFonts w:ascii="Times" w:eastAsia="Times" w:hAnsi="Times" w:cs="Times"/>
          <w:sz w:val="24"/>
          <w:szCs w:val="24"/>
          <w:highlight w:val="yellow"/>
          <w:rPrChange w:id="236" w:author="Analucia Schiaffino Morales" w:date="2021-05-03T09:41:00Z">
            <w:rPr>
              <w:rFonts w:ascii="Times" w:eastAsia="Times" w:hAnsi="Times" w:cs="Times"/>
              <w:sz w:val="24"/>
              <w:szCs w:val="24"/>
            </w:rPr>
          </w:rPrChange>
        </w:rPr>
        <w:lastRenderedPageBreak/>
        <w:t xml:space="preserve"> &lt;https://www.newra</w:t>
      </w:r>
      <w:r w:rsidRPr="00697E7A">
        <w:rPr>
          <w:rFonts w:ascii="Times" w:eastAsia="Times" w:hAnsi="Times" w:cs="Times"/>
          <w:sz w:val="24"/>
          <w:szCs w:val="24"/>
          <w:highlight w:val="yellow"/>
          <w:rPrChange w:id="237" w:author="Analucia Schiaffino Morales" w:date="2021-05-03T09:41:00Z">
            <w:rPr>
              <w:rFonts w:ascii="Times" w:eastAsia="Times" w:hAnsi="Times" w:cs="Times"/>
              <w:sz w:val="24"/>
              <w:szCs w:val="24"/>
            </w:rPr>
          </w:rPrChange>
        </w:rPr>
        <w:t xml:space="preserve">com.com/application/health-care/&gt;. </w:t>
      </w:r>
    </w:p>
    <w:p w14:paraId="5DA91C81" w14:textId="77777777" w:rsidR="007D162F" w:rsidRPr="00697E7A" w:rsidRDefault="00697E7A">
      <w:pPr>
        <w:spacing w:before="120"/>
        <w:jc w:val="both"/>
        <w:rPr>
          <w:rFonts w:ascii="Times" w:eastAsia="Times" w:hAnsi="Times" w:cs="Times"/>
          <w:sz w:val="24"/>
          <w:szCs w:val="24"/>
          <w:highlight w:val="yellow"/>
          <w:lang w:val="pt-BR"/>
          <w:rPrChange w:id="238" w:author="Analucia Schiaffino Morales" w:date="2021-05-03T09:41:00Z">
            <w:rPr>
              <w:rFonts w:ascii="Times" w:eastAsia="Times" w:hAnsi="Times" w:cs="Times"/>
              <w:sz w:val="24"/>
              <w:szCs w:val="24"/>
              <w:lang w:val="pt-BR"/>
            </w:rPr>
          </w:rPrChange>
        </w:rPr>
      </w:pPr>
      <w:r w:rsidRPr="00697E7A">
        <w:rPr>
          <w:rFonts w:ascii="Times" w:eastAsia="Times" w:hAnsi="Times" w:cs="Times"/>
          <w:sz w:val="24"/>
          <w:szCs w:val="24"/>
          <w:highlight w:val="yellow"/>
          <w:lang w:val="pt-BR"/>
          <w:rPrChange w:id="239" w:author="Analucia Schiaffino Morales" w:date="2021-05-03T09:41:00Z">
            <w:rPr>
              <w:rFonts w:ascii="Times" w:eastAsia="Times" w:hAnsi="Times" w:cs="Times"/>
              <w:sz w:val="24"/>
              <w:szCs w:val="24"/>
              <w:lang w:val="pt-BR"/>
            </w:rPr>
          </w:rPrChange>
        </w:rPr>
        <w:t xml:space="preserve">[4] </w:t>
      </w:r>
      <w:proofErr w:type="spellStart"/>
      <w:r w:rsidRPr="00697E7A">
        <w:rPr>
          <w:rFonts w:ascii="Times" w:eastAsia="Times" w:hAnsi="Times" w:cs="Times"/>
          <w:sz w:val="24"/>
          <w:szCs w:val="24"/>
          <w:highlight w:val="yellow"/>
          <w:lang w:val="pt-BR"/>
          <w:rPrChange w:id="240" w:author="Analucia Schiaffino Morales" w:date="2021-05-03T09:41:00Z">
            <w:rPr>
              <w:rFonts w:ascii="Times" w:eastAsia="Times" w:hAnsi="Times" w:cs="Times"/>
              <w:sz w:val="24"/>
              <w:szCs w:val="24"/>
              <w:lang w:val="pt-BR"/>
            </w:rPr>
          </w:rPrChange>
        </w:rPr>
        <w:t>Kurose</w:t>
      </w:r>
      <w:proofErr w:type="spellEnd"/>
      <w:r w:rsidRPr="00697E7A">
        <w:rPr>
          <w:rFonts w:ascii="Times" w:eastAsia="Times" w:hAnsi="Times" w:cs="Times"/>
          <w:sz w:val="24"/>
          <w:szCs w:val="24"/>
          <w:highlight w:val="yellow"/>
          <w:lang w:val="pt-BR"/>
          <w:rPrChange w:id="241" w:author="Analucia Schiaffino Morales" w:date="2021-05-03T09:41:00Z">
            <w:rPr>
              <w:rFonts w:ascii="Times" w:eastAsia="Times" w:hAnsi="Times" w:cs="Times"/>
              <w:sz w:val="24"/>
              <w:szCs w:val="24"/>
              <w:lang w:val="pt-BR"/>
            </w:rPr>
          </w:rPrChange>
        </w:rPr>
        <w:t>, James F. Redes de computadores e a Internet: uma abordagem top-</w:t>
      </w:r>
      <w:proofErr w:type="spellStart"/>
      <w:r w:rsidRPr="00697E7A">
        <w:rPr>
          <w:rFonts w:ascii="Times" w:eastAsia="Times" w:hAnsi="Times" w:cs="Times"/>
          <w:sz w:val="24"/>
          <w:szCs w:val="24"/>
          <w:highlight w:val="yellow"/>
          <w:lang w:val="pt-BR"/>
          <w:rPrChange w:id="242" w:author="Analucia Schiaffino Morales" w:date="2021-05-03T09:41:00Z">
            <w:rPr>
              <w:rFonts w:ascii="Times" w:eastAsia="Times" w:hAnsi="Times" w:cs="Times"/>
              <w:sz w:val="24"/>
              <w:szCs w:val="24"/>
              <w:lang w:val="pt-BR"/>
            </w:rPr>
          </w:rPrChange>
        </w:rPr>
        <w:t>down</w:t>
      </w:r>
      <w:proofErr w:type="spellEnd"/>
      <w:r w:rsidRPr="00697E7A">
        <w:rPr>
          <w:rFonts w:ascii="Times" w:eastAsia="Times" w:hAnsi="Times" w:cs="Times"/>
          <w:sz w:val="24"/>
          <w:szCs w:val="24"/>
          <w:highlight w:val="yellow"/>
          <w:lang w:val="pt-BR"/>
          <w:rPrChange w:id="243" w:author="Analucia Schiaffino Morales" w:date="2021-05-03T09:41:00Z">
            <w:rPr>
              <w:rFonts w:ascii="Times" w:eastAsia="Times" w:hAnsi="Times" w:cs="Times"/>
              <w:sz w:val="24"/>
              <w:szCs w:val="24"/>
              <w:lang w:val="pt-BR"/>
            </w:rPr>
          </w:rPrChange>
        </w:rPr>
        <w:t xml:space="preserve">. 6. ed. São Paulo: Pearson </w:t>
      </w:r>
      <w:proofErr w:type="spellStart"/>
      <w:r w:rsidRPr="00697E7A">
        <w:rPr>
          <w:rFonts w:ascii="Times" w:eastAsia="Times" w:hAnsi="Times" w:cs="Times"/>
          <w:sz w:val="24"/>
          <w:szCs w:val="24"/>
          <w:highlight w:val="yellow"/>
          <w:lang w:val="pt-BR"/>
          <w:rPrChange w:id="244" w:author="Analucia Schiaffino Morales" w:date="2021-05-03T09:41:00Z">
            <w:rPr>
              <w:rFonts w:ascii="Times" w:eastAsia="Times" w:hAnsi="Times" w:cs="Times"/>
              <w:sz w:val="24"/>
              <w:szCs w:val="24"/>
              <w:lang w:val="pt-BR"/>
            </w:rPr>
          </w:rPrChange>
        </w:rPr>
        <w:t>Education</w:t>
      </w:r>
      <w:proofErr w:type="spellEnd"/>
      <w:r w:rsidRPr="00697E7A">
        <w:rPr>
          <w:rFonts w:ascii="Times" w:eastAsia="Times" w:hAnsi="Times" w:cs="Times"/>
          <w:sz w:val="24"/>
          <w:szCs w:val="24"/>
          <w:highlight w:val="yellow"/>
          <w:lang w:val="pt-BR"/>
          <w:rPrChange w:id="245" w:author="Analucia Schiaffino Morales" w:date="2021-05-03T09:41:00Z">
            <w:rPr>
              <w:rFonts w:ascii="Times" w:eastAsia="Times" w:hAnsi="Times" w:cs="Times"/>
              <w:sz w:val="24"/>
              <w:szCs w:val="24"/>
              <w:lang w:val="pt-BR"/>
            </w:rPr>
          </w:rPrChange>
        </w:rPr>
        <w:t xml:space="preserve"> do Brasil, 2013. </w:t>
      </w:r>
    </w:p>
    <w:p w14:paraId="3BB767D1" w14:textId="77777777" w:rsidR="007D162F" w:rsidRPr="00697E7A" w:rsidRDefault="00697E7A">
      <w:pPr>
        <w:spacing w:before="120"/>
        <w:jc w:val="both"/>
        <w:rPr>
          <w:rFonts w:ascii="Times" w:eastAsia="Times" w:hAnsi="Times" w:cs="Times"/>
          <w:sz w:val="24"/>
          <w:szCs w:val="24"/>
          <w:highlight w:val="yellow"/>
          <w:rPrChange w:id="246" w:author="Analucia Schiaffino Morales" w:date="2021-05-03T09:41:00Z">
            <w:rPr>
              <w:rFonts w:ascii="Times" w:eastAsia="Times" w:hAnsi="Times" w:cs="Times"/>
              <w:sz w:val="24"/>
              <w:szCs w:val="24"/>
            </w:rPr>
          </w:rPrChange>
        </w:rPr>
      </w:pPr>
      <w:r w:rsidRPr="00697E7A">
        <w:rPr>
          <w:rFonts w:ascii="Times" w:eastAsia="Times" w:hAnsi="Times" w:cs="Times"/>
          <w:sz w:val="24"/>
          <w:szCs w:val="24"/>
          <w:highlight w:val="yellow"/>
          <w:lang w:val="pt-BR"/>
          <w:rPrChange w:id="247" w:author="Analucia Schiaffino Morales" w:date="2021-05-03T09:41:00Z">
            <w:rPr>
              <w:rFonts w:ascii="Times" w:eastAsia="Times" w:hAnsi="Times" w:cs="Times"/>
              <w:sz w:val="24"/>
              <w:szCs w:val="24"/>
              <w:lang w:val="pt-BR"/>
            </w:rPr>
          </w:rPrChange>
        </w:rPr>
        <w:t xml:space="preserve">[5] </w:t>
      </w:r>
      <w:r w:rsidRPr="00697E7A">
        <w:rPr>
          <w:rFonts w:ascii="Times" w:eastAsia="Times" w:hAnsi="Times" w:cs="Times"/>
          <w:sz w:val="24"/>
          <w:szCs w:val="24"/>
          <w:highlight w:val="yellow"/>
          <w:lang w:val="pt-BR"/>
          <w:rPrChange w:id="248" w:author="Analucia Schiaffino Morales" w:date="2021-05-03T09:41:00Z">
            <w:rPr>
              <w:rFonts w:ascii="Times" w:eastAsia="Times" w:hAnsi="Times" w:cs="Times"/>
              <w:sz w:val="24"/>
              <w:szCs w:val="24"/>
              <w:lang w:val="pt-BR"/>
            </w:rPr>
          </w:rPrChange>
        </w:rPr>
        <w:t xml:space="preserve">Ministério da Ciência, Tecnologia, Inovação e Comunicação. Produto 9a: Relatório Final do Estudo. </w:t>
      </w:r>
      <w:proofErr w:type="spellStart"/>
      <w:r w:rsidRPr="00697E7A">
        <w:rPr>
          <w:rFonts w:ascii="Times" w:eastAsia="Times" w:hAnsi="Times" w:cs="Times"/>
          <w:sz w:val="24"/>
          <w:szCs w:val="24"/>
          <w:highlight w:val="yellow"/>
          <w:rPrChange w:id="249" w:author="Analucia Schiaffino Morales" w:date="2021-05-03T09:41:00Z">
            <w:rPr>
              <w:rFonts w:ascii="Times" w:eastAsia="Times" w:hAnsi="Times" w:cs="Times"/>
              <w:sz w:val="24"/>
              <w:szCs w:val="24"/>
            </w:rPr>
          </w:rPrChange>
        </w:rPr>
        <w:t>Brasil</w:t>
      </w:r>
      <w:proofErr w:type="spellEnd"/>
      <w:r w:rsidRPr="00697E7A">
        <w:rPr>
          <w:rFonts w:ascii="Times" w:eastAsia="Times" w:hAnsi="Times" w:cs="Times"/>
          <w:sz w:val="24"/>
          <w:szCs w:val="24"/>
          <w:highlight w:val="yellow"/>
          <w:rPrChange w:id="250" w:author="Analucia Schiaffino Morales" w:date="2021-05-03T09:41:00Z">
            <w:rPr>
              <w:rFonts w:ascii="Times" w:eastAsia="Times" w:hAnsi="Times" w:cs="Times"/>
              <w:sz w:val="24"/>
              <w:szCs w:val="24"/>
            </w:rPr>
          </w:rPrChange>
        </w:rPr>
        <w:t xml:space="preserve">: </w:t>
      </w:r>
      <w:proofErr w:type="spellStart"/>
      <w:r w:rsidRPr="00697E7A">
        <w:rPr>
          <w:rFonts w:ascii="Times" w:eastAsia="Times" w:hAnsi="Times" w:cs="Times"/>
          <w:sz w:val="24"/>
          <w:szCs w:val="24"/>
          <w:highlight w:val="yellow"/>
          <w:rPrChange w:id="251" w:author="Analucia Schiaffino Morales" w:date="2021-05-03T09:41:00Z">
            <w:rPr>
              <w:rFonts w:ascii="Times" w:eastAsia="Times" w:hAnsi="Times" w:cs="Times"/>
              <w:sz w:val="24"/>
              <w:szCs w:val="24"/>
            </w:rPr>
          </w:rPrChange>
        </w:rPr>
        <w:t>Governo</w:t>
      </w:r>
      <w:proofErr w:type="spellEnd"/>
      <w:r w:rsidRPr="00697E7A">
        <w:rPr>
          <w:rFonts w:ascii="Times" w:eastAsia="Times" w:hAnsi="Times" w:cs="Times"/>
          <w:sz w:val="24"/>
          <w:szCs w:val="24"/>
          <w:highlight w:val="yellow"/>
          <w:rPrChange w:id="252" w:author="Analucia Schiaffino Morales" w:date="2021-05-03T09:41:00Z">
            <w:rPr>
              <w:rFonts w:ascii="Times" w:eastAsia="Times" w:hAnsi="Times" w:cs="Times"/>
              <w:sz w:val="24"/>
              <w:szCs w:val="24"/>
            </w:rPr>
          </w:rPrChange>
        </w:rPr>
        <w:t xml:space="preserve"> Federal, Janeiro 2018. </w:t>
      </w:r>
    </w:p>
    <w:p w14:paraId="0616866F" w14:textId="77777777" w:rsidR="007D162F" w:rsidRPr="00697E7A" w:rsidRDefault="00697E7A">
      <w:pPr>
        <w:spacing w:before="120"/>
        <w:jc w:val="both"/>
        <w:rPr>
          <w:rFonts w:ascii="Times" w:eastAsia="Times" w:hAnsi="Times" w:cs="Times"/>
          <w:sz w:val="24"/>
          <w:szCs w:val="24"/>
          <w:highlight w:val="yellow"/>
          <w:lang w:val="pt-BR"/>
          <w:rPrChange w:id="253" w:author="Analucia Schiaffino Morales" w:date="2021-05-03T09:41:00Z">
            <w:rPr>
              <w:rFonts w:ascii="Times" w:eastAsia="Times" w:hAnsi="Times" w:cs="Times"/>
              <w:sz w:val="24"/>
              <w:szCs w:val="24"/>
              <w:lang w:val="pt-BR"/>
            </w:rPr>
          </w:rPrChange>
        </w:rPr>
      </w:pPr>
      <w:r w:rsidRPr="00697E7A">
        <w:rPr>
          <w:rFonts w:ascii="Times" w:eastAsia="Times" w:hAnsi="Times" w:cs="Times"/>
          <w:sz w:val="24"/>
          <w:szCs w:val="24"/>
          <w:highlight w:val="yellow"/>
          <w:rPrChange w:id="254" w:author="Analucia Schiaffino Morales" w:date="2021-05-03T09:41:00Z">
            <w:rPr>
              <w:rFonts w:ascii="Times" w:eastAsia="Times" w:hAnsi="Times" w:cs="Times"/>
              <w:sz w:val="24"/>
              <w:szCs w:val="24"/>
            </w:rPr>
          </w:rPrChange>
        </w:rPr>
        <w:t xml:space="preserve">[6] </w:t>
      </w:r>
      <w:proofErr w:type="spellStart"/>
      <w:r w:rsidRPr="00697E7A">
        <w:rPr>
          <w:rFonts w:ascii="Times" w:eastAsia="Times" w:hAnsi="Times" w:cs="Times"/>
          <w:sz w:val="24"/>
          <w:szCs w:val="24"/>
          <w:highlight w:val="yellow"/>
          <w:rPrChange w:id="255" w:author="Analucia Schiaffino Morales" w:date="2021-05-03T09:41:00Z">
            <w:rPr>
              <w:rFonts w:ascii="Times" w:eastAsia="Times" w:hAnsi="Times" w:cs="Times"/>
              <w:sz w:val="24"/>
              <w:szCs w:val="24"/>
            </w:rPr>
          </w:rPrChange>
        </w:rPr>
        <w:t>Artigo</w:t>
      </w:r>
      <w:proofErr w:type="spellEnd"/>
      <w:r w:rsidRPr="00697E7A">
        <w:rPr>
          <w:rFonts w:ascii="Times" w:eastAsia="Times" w:hAnsi="Times" w:cs="Times"/>
          <w:sz w:val="24"/>
          <w:szCs w:val="24"/>
          <w:highlight w:val="yellow"/>
          <w:rPrChange w:id="256" w:author="Analucia Schiaffino Morales" w:date="2021-05-03T09:41:00Z">
            <w:rPr>
              <w:rFonts w:ascii="Times" w:eastAsia="Times" w:hAnsi="Times" w:cs="Times"/>
              <w:sz w:val="24"/>
              <w:szCs w:val="24"/>
            </w:rPr>
          </w:rPrChange>
        </w:rPr>
        <w:t xml:space="preserve"> "A comparative Survey Study on LPWA IoT Technologies: Design, considerations, challenges and solutions", de</w:t>
      </w:r>
      <w:r w:rsidRPr="00697E7A">
        <w:rPr>
          <w:rFonts w:ascii="Times" w:eastAsia="Times" w:hAnsi="Times" w:cs="Times"/>
          <w:sz w:val="24"/>
          <w:szCs w:val="24"/>
          <w:highlight w:val="yellow"/>
          <w:rPrChange w:id="257" w:author="Analucia Schiaffino Morales" w:date="2021-05-03T09:41:00Z">
            <w:rPr>
              <w:rFonts w:ascii="Times" w:eastAsia="Times" w:hAnsi="Times" w:cs="Times"/>
              <w:sz w:val="24"/>
              <w:szCs w:val="24"/>
            </w:rPr>
          </w:rPrChange>
        </w:rPr>
        <w:t xml:space="preserve"> ScienceDirect. </w:t>
      </w:r>
      <w:r w:rsidRPr="00697E7A">
        <w:rPr>
          <w:rFonts w:ascii="Times" w:eastAsia="Times" w:hAnsi="Times" w:cs="Times"/>
          <w:sz w:val="24"/>
          <w:szCs w:val="24"/>
          <w:highlight w:val="yellow"/>
          <w:lang w:val="pt-BR"/>
          <w:rPrChange w:id="258" w:author="Analucia Schiaffino Morales" w:date="2021-05-03T09:41:00Z">
            <w:rPr>
              <w:rFonts w:ascii="Times" w:eastAsia="Times" w:hAnsi="Times" w:cs="Times"/>
              <w:sz w:val="24"/>
              <w:szCs w:val="24"/>
              <w:lang w:val="pt-BR"/>
            </w:rPr>
          </w:rPrChange>
        </w:rPr>
        <w:t>Abril 2021.</w:t>
      </w:r>
    </w:p>
    <w:p w14:paraId="29300B12" w14:textId="77777777" w:rsidR="007D162F" w:rsidRPr="00697E7A" w:rsidRDefault="00697E7A">
      <w:pPr>
        <w:spacing w:after="200"/>
        <w:jc w:val="both"/>
        <w:rPr>
          <w:rFonts w:ascii="Times" w:eastAsia="Times" w:hAnsi="Times" w:cs="Times"/>
          <w:sz w:val="24"/>
          <w:szCs w:val="24"/>
          <w:highlight w:val="yellow"/>
          <w:lang w:val="pt-BR"/>
          <w:rPrChange w:id="259" w:author="Analucia Schiaffino Morales" w:date="2021-05-03T09:41:00Z">
            <w:rPr>
              <w:rFonts w:ascii="Times" w:eastAsia="Times" w:hAnsi="Times" w:cs="Times"/>
              <w:sz w:val="24"/>
              <w:szCs w:val="24"/>
              <w:lang w:val="pt-BR"/>
            </w:rPr>
          </w:rPrChange>
        </w:rPr>
      </w:pPr>
      <w:r w:rsidRPr="00697E7A">
        <w:rPr>
          <w:rFonts w:ascii="Times" w:eastAsia="Times" w:hAnsi="Times" w:cs="Times"/>
          <w:sz w:val="24"/>
          <w:szCs w:val="24"/>
          <w:highlight w:val="yellow"/>
          <w:lang w:val="pt-BR"/>
          <w:rPrChange w:id="260" w:author="Analucia Schiaffino Morales" w:date="2021-05-03T09:41:00Z">
            <w:rPr>
              <w:rFonts w:ascii="Times" w:eastAsia="Times" w:hAnsi="Times" w:cs="Times"/>
              <w:sz w:val="24"/>
              <w:szCs w:val="24"/>
              <w:lang w:val="pt-BR"/>
            </w:rPr>
          </w:rPrChange>
        </w:rPr>
        <w:t>&lt;https://www.sciencedirect.com/science/article/pii/S1877050919310063&gt;</w:t>
      </w:r>
    </w:p>
    <w:p w14:paraId="3325749A" w14:textId="77777777" w:rsidR="007D162F" w:rsidRPr="00697E7A" w:rsidRDefault="00697E7A">
      <w:pPr>
        <w:spacing w:before="120"/>
        <w:jc w:val="both"/>
        <w:rPr>
          <w:rFonts w:ascii="Times" w:eastAsia="Times" w:hAnsi="Times" w:cs="Times"/>
          <w:sz w:val="24"/>
          <w:szCs w:val="24"/>
          <w:highlight w:val="yellow"/>
          <w:lang w:val="pt-BR"/>
          <w:rPrChange w:id="261" w:author="Analucia Schiaffino Morales" w:date="2021-05-03T09:41:00Z">
            <w:rPr>
              <w:rFonts w:ascii="Times" w:eastAsia="Times" w:hAnsi="Times" w:cs="Times"/>
              <w:sz w:val="24"/>
              <w:szCs w:val="24"/>
              <w:lang w:val="pt-BR"/>
            </w:rPr>
          </w:rPrChange>
        </w:rPr>
      </w:pPr>
      <w:r w:rsidRPr="00697E7A">
        <w:rPr>
          <w:rFonts w:ascii="Times" w:eastAsia="Times" w:hAnsi="Times" w:cs="Times"/>
          <w:sz w:val="24"/>
          <w:szCs w:val="24"/>
          <w:highlight w:val="yellow"/>
          <w:lang w:val="pt-BR"/>
          <w:rPrChange w:id="262" w:author="Analucia Schiaffino Morales" w:date="2021-05-03T09:41:00Z">
            <w:rPr>
              <w:rFonts w:ascii="Times" w:eastAsia="Times" w:hAnsi="Times" w:cs="Times"/>
              <w:sz w:val="24"/>
              <w:szCs w:val="24"/>
              <w:lang w:val="pt-BR"/>
            </w:rPr>
          </w:rPrChange>
        </w:rPr>
        <w:t xml:space="preserve">[7] </w:t>
      </w:r>
      <w:proofErr w:type="spellStart"/>
      <w:r w:rsidRPr="00697E7A">
        <w:rPr>
          <w:rFonts w:ascii="Times" w:eastAsia="Times" w:hAnsi="Times" w:cs="Times"/>
          <w:sz w:val="24"/>
          <w:szCs w:val="24"/>
          <w:highlight w:val="yellow"/>
          <w:lang w:val="pt-BR"/>
          <w:rPrChange w:id="263" w:author="Analucia Schiaffino Morales" w:date="2021-05-03T09:41:00Z">
            <w:rPr>
              <w:rFonts w:ascii="Times" w:eastAsia="Times" w:hAnsi="Times" w:cs="Times"/>
              <w:sz w:val="24"/>
              <w:szCs w:val="24"/>
              <w:lang w:val="pt-BR"/>
            </w:rPr>
          </w:rPrChange>
        </w:rPr>
        <w:t>Šljivo</w:t>
      </w:r>
      <w:proofErr w:type="spellEnd"/>
      <w:r w:rsidRPr="00697E7A">
        <w:rPr>
          <w:rFonts w:ascii="Times" w:eastAsia="Times" w:hAnsi="Times" w:cs="Times"/>
          <w:sz w:val="24"/>
          <w:szCs w:val="24"/>
          <w:highlight w:val="yellow"/>
          <w:lang w:val="pt-BR"/>
          <w:rPrChange w:id="264" w:author="Analucia Schiaffino Morales" w:date="2021-05-03T09:41:00Z">
            <w:rPr>
              <w:rFonts w:ascii="Times" w:eastAsia="Times" w:hAnsi="Times" w:cs="Times"/>
              <w:sz w:val="24"/>
              <w:szCs w:val="24"/>
              <w:lang w:val="pt-BR"/>
            </w:rPr>
          </w:rPrChange>
        </w:rPr>
        <w:t xml:space="preserve">, Amina, et al. </w:t>
      </w:r>
      <w:r w:rsidRPr="00697E7A">
        <w:rPr>
          <w:rFonts w:ascii="Times" w:eastAsia="Times" w:hAnsi="Times" w:cs="Times"/>
          <w:sz w:val="24"/>
          <w:szCs w:val="24"/>
          <w:highlight w:val="yellow"/>
          <w:rPrChange w:id="265" w:author="Analucia Schiaffino Morales" w:date="2021-05-03T09:41:00Z">
            <w:rPr>
              <w:rFonts w:ascii="Times" w:eastAsia="Times" w:hAnsi="Times" w:cs="Times"/>
              <w:sz w:val="24"/>
              <w:szCs w:val="24"/>
            </w:rPr>
          </w:rPrChange>
        </w:rPr>
        <w:t xml:space="preserve">"Performance evaluation of IEEE 802.11ah networks with high-throughput bidirectional traffic." </w:t>
      </w:r>
      <w:proofErr w:type="spellStart"/>
      <w:r w:rsidRPr="00697E7A">
        <w:rPr>
          <w:rFonts w:ascii="Times" w:eastAsia="Times" w:hAnsi="Times" w:cs="Times"/>
          <w:sz w:val="24"/>
          <w:szCs w:val="24"/>
          <w:highlight w:val="yellow"/>
          <w:lang w:val="pt-BR"/>
          <w:rPrChange w:id="266" w:author="Analucia Schiaffino Morales" w:date="2021-05-03T09:41:00Z">
            <w:rPr>
              <w:rFonts w:ascii="Times" w:eastAsia="Times" w:hAnsi="Times" w:cs="Times"/>
              <w:sz w:val="24"/>
              <w:szCs w:val="24"/>
              <w:lang w:val="pt-BR"/>
            </w:rPr>
          </w:rPrChange>
        </w:rPr>
        <w:t>Sensors</w:t>
      </w:r>
      <w:proofErr w:type="spellEnd"/>
      <w:r w:rsidRPr="00697E7A">
        <w:rPr>
          <w:rFonts w:ascii="Times" w:eastAsia="Times" w:hAnsi="Times" w:cs="Times"/>
          <w:sz w:val="24"/>
          <w:szCs w:val="24"/>
          <w:highlight w:val="yellow"/>
          <w:lang w:val="pt-BR"/>
          <w:rPrChange w:id="267" w:author="Analucia Schiaffino Morales" w:date="2021-05-03T09:41:00Z">
            <w:rPr>
              <w:rFonts w:ascii="Times" w:eastAsia="Times" w:hAnsi="Times" w:cs="Times"/>
              <w:sz w:val="24"/>
              <w:szCs w:val="24"/>
              <w:lang w:val="pt-BR"/>
            </w:rPr>
          </w:rPrChange>
        </w:rPr>
        <w:t xml:space="preserve"> 18.2 (2018): 325.</w:t>
      </w:r>
    </w:p>
    <w:p w14:paraId="3EF7013A" w14:textId="77777777" w:rsidR="007D162F" w:rsidRPr="00697E7A" w:rsidRDefault="00697E7A">
      <w:pPr>
        <w:spacing w:before="120" w:line="240" w:lineRule="auto"/>
        <w:jc w:val="both"/>
        <w:rPr>
          <w:rFonts w:ascii="Times" w:eastAsia="Times" w:hAnsi="Times" w:cs="Times"/>
          <w:sz w:val="24"/>
          <w:szCs w:val="24"/>
          <w:highlight w:val="yellow"/>
          <w:lang w:val="pt-BR"/>
          <w:rPrChange w:id="268" w:author="Analucia Schiaffino Morales" w:date="2021-05-03T09:41:00Z">
            <w:rPr>
              <w:rFonts w:ascii="Times" w:eastAsia="Times" w:hAnsi="Times" w:cs="Times"/>
              <w:sz w:val="24"/>
              <w:szCs w:val="24"/>
              <w:lang w:val="pt-BR"/>
            </w:rPr>
          </w:rPrChange>
        </w:rPr>
      </w:pPr>
      <w:r w:rsidRPr="00697E7A">
        <w:rPr>
          <w:rFonts w:ascii="Times" w:eastAsia="Times" w:hAnsi="Times" w:cs="Times"/>
          <w:sz w:val="24"/>
          <w:szCs w:val="24"/>
          <w:highlight w:val="yellow"/>
          <w:lang w:val="pt-BR"/>
          <w:rPrChange w:id="269" w:author="Analucia Schiaffino Morales" w:date="2021-05-03T09:41:00Z">
            <w:rPr>
              <w:rFonts w:ascii="Times" w:eastAsia="Times" w:hAnsi="Times" w:cs="Times"/>
              <w:sz w:val="24"/>
              <w:szCs w:val="24"/>
              <w:lang w:val="pt-BR"/>
            </w:rPr>
          </w:rPrChange>
        </w:rPr>
        <w:t>[8] Tutoria</w:t>
      </w:r>
      <w:r w:rsidRPr="00697E7A">
        <w:rPr>
          <w:rFonts w:ascii="Times" w:eastAsia="Times" w:hAnsi="Times" w:cs="Times"/>
          <w:sz w:val="24"/>
          <w:szCs w:val="24"/>
          <w:highlight w:val="yellow"/>
          <w:lang w:val="pt-BR"/>
          <w:rPrChange w:id="270" w:author="Analucia Schiaffino Morales" w:date="2021-05-03T09:41:00Z">
            <w:rPr>
              <w:rFonts w:ascii="Times" w:eastAsia="Times" w:hAnsi="Times" w:cs="Times"/>
              <w:sz w:val="24"/>
              <w:szCs w:val="24"/>
              <w:lang w:val="pt-BR"/>
            </w:rPr>
          </w:rPrChange>
        </w:rPr>
        <w:t>l (nsnam.org). Abril 2021</w:t>
      </w:r>
    </w:p>
    <w:p w14:paraId="24F6DA46" w14:textId="77777777" w:rsidR="007D162F" w:rsidRPr="00697E7A" w:rsidRDefault="00697E7A">
      <w:pPr>
        <w:jc w:val="both"/>
        <w:rPr>
          <w:rFonts w:ascii="Times" w:eastAsia="Times" w:hAnsi="Times" w:cs="Times"/>
          <w:sz w:val="24"/>
          <w:szCs w:val="24"/>
          <w:highlight w:val="yellow"/>
          <w:lang w:val="pt-BR"/>
          <w:rPrChange w:id="271" w:author="Analucia Schiaffino Morales" w:date="2021-05-03T09:41:00Z">
            <w:rPr>
              <w:rFonts w:ascii="Times" w:eastAsia="Times" w:hAnsi="Times" w:cs="Times"/>
              <w:sz w:val="24"/>
              <w:szCs w:val="24"/>
              <w:lang w:val="pt-BR"/>
            </w:rPr>
          </w:rPrChange>
        </w:rPr>
      </w:pPr>
      <w:r w:rsidRPr="00697E7A">
        <w:rPr>
          <w:rFonts w:ascii="Times" w:eastAsia="Times" w:hAnsi="Times" w:cs="Times"/>
          <w:sz w:val="24"/>
          <w:szCs w:val="24"/>
          <w:highlight w:val="yellow"/>
          <w:lang w:val="pt-BR"/>
          <w:rPrChange w:id="272" w:author="Analucia Schiaffino Morales" w:date="2021-05-03T09:41:00Z">
            <w:rPr>
              <w:rFonts w:ascii="Times" w:eastAsia="Times" w:hAnsi="Times" w:cs="Times"/>
              <w:sz w:val="24"/>
              <w:szCs w:val="24"/>
              <w:lang w:val="pt-BR"/>
            </w:rPr>
          </w:rPrChange>
        </w:rPr>
        <w:t xml:space="preserve"> &lt;https://www.nsnam.org/docs/release/3.33/tutorial/singlehtml/index.html&gt;. </w:t>
      </w:r>
    </w:p>
    <w:p w14:paraId="2D207EDB" w14:textId="77777777" w:rsidR="007D162F" w:rsidRPr="00697E7A" w:rsidRDefault="00697E7A">
      <w:pPr>
        <w:spacing w:before="120" w:line="240" w:lineRule="auto"/>
        <w:jc w:val="both"/>
        <w:rPr>
          <w:rFonts w:ascii="Times" w:eastAsia="Times" w:hAnsi="Times" w:cs="Times"/>
          <w:sz w:val="24"/>
          <w:szCs w:val="24"/>
          <w:highlight w:val="yellow"/>
          <w:lang w:val="pt-BR"/>
          <w:rPrChange w:id="273" w:author="Analucia Schiaffino Morales" w:date="2021-05-03T09:41:00Z">
            <w:rPr>
              <w:rFonts w:ascii="Times" w:eastAsia="Times" w:hAnsi="Times" w:cs="Times"/>
              <w:sz w:val="24"/>
              <w:szCs w:val="24"/>
              <w:lang w:val="pt-BR"/>
            </w:rPr>
          </w:rPrChange>
        </w:rPr>
      </w:pPr>
      <w:r w:rsidRPr="00697E7A">
        <w:rPr>
          <w:rFonts w:ascii="Times" w:eastAsia="Times" w:hAnsi="Times" w:cs="Times"/>
          <w:sz w:val="24"/>
          <w:szCs w:val="24"/>
          <w:highlight w:val="yellow"/>
          <w:rPrChange w:id="274" w:author="Analucia Schiaffino Morales" w:date="2021-05-03T09:41:00Z">
            <w:rPr>
              <w:rFonts w:ascii="Times" w:eastAsia="Times" w:hAnsi="Times" w:cs="Times"/>
              <w:sz w:val="24"/>
              <w:szCs w:val="24"/>
            </w:rPr>
          </w:rPrChange>
        </w:rPr>
        <w:t xml:space="preserve">[9] </w:t>
      </w:r>
      <w:proofErr w:type="spellStart"/>
      <w:r w:rsidRPr="00697E7A">
        <w:rPr>
          <w:rFonts w:ascii="Times" w:eastAsia="Times" w:hAnsi="Times" w:cs="Times"/>
          <w:sz w:val="24"/>
          <w:szCs w:val="24"/>
          <w:highlight w:val="yellow"/>
          <w:rPrChange w:id="275" w:author="Analucia Schiaffino Morales" w:date="2021-05-03T09:41:00Z">
            <w:rPr>
              <w:rFonts w:ascii="Times" w:eastAsia="Times" w:hAnsi="Times" w:cs="Times"/>
              <w:sz w:val="24"/>
              <w:szCs w:val="24"/>
            </w:rPr>
          </w:rPrChange>
        </w:rPr>
        <w:t>OMNeT</w:t>
      </w:r>
      <w:proofErr w:type="spellEnd"/>
      <w:r w:rsidRPr="00697E7A">
        <w:rPr>
          <w:rFonts w:ascii="Times" w:eastAsia="Times" w:hAnsi="Times" w:cs="Times"/>
          <w:sz w:val="24"/>
          <w:szCs w:val="24"/>
          <w:highlight w:val="yellow"/>
          <w:rPrChange w:id="276" w:author="Analucia Schiaffino Morales" w:date="2021-05-03T09:41:00Z">
            <w:rPr>
              <w:rFonts w:ascii="Times" w:eastAsia="Times" w:hAnsi="Times" w:cs="Times"/>
              <w:sz w:val="24"/>
              <w:szCs w:val="24"/>
            </w:rPr>
          </w:rPrChange>
        </w:rPr>
        <w:t xml:space="preserve">++ - Simulation Manual (omnetpp.org). </w:t>
      </w:r>
      <w:r w:rsidRPr="00697E7A">
        <w:rPr>
          <w:rFonts w:ascii="Times" w:eastAsia="Times" w:hAnsi="Times" w:cs="Times"/>
          <w:sz w:val="24"/>
          <w:szCs w:val="24"/>
          <w:highlight w:val="yellow"/>
          <w:lang w:val="pt-BR"/>
          <w:rPrChange w:id="277" w:author="Analucia Schiaffino Morales" w:date="2021-05-03T09:41:00Z">
            <w:rPr>
              <w:rFonts w:ascii="Times" w:eastAsia="Times" w:hAnsi="Times" w:cs="Times"/>
              <w:sz w:val="24"/>
              <w:szCs w:val="24"/>
              <w:lang w:val="pt-BR"/>
            </w:rPr>
          </w:rPrChange>
        </w:rPr>
        <w:t>Abril 2021</w:t>
      </w:r>
    </w:p>
    <w:p w14:paraId="52AF5FB7" w14:textId="0DAE556C" w:rsidR="007D162F" w:rsidRDefault="00697E7A">
      <w:pPr>
        <w:jc w:val="both"/>
        <w:rPr>
          <w:ins w:id="278" w:author="Analucia Schiaffino Morales" w:date="2021-05-03T09:37:00Z"/>
          <w:rFonts w:ascii="Times" w:eastAsia="Times" w:hAnsi="Times" w:cs="Times"/>
          <w:sz w:val="24"/>
          <w:szCs w:val="24"/>
          <w:lang w:val="pt-BR"/>
        </w:rPr>
      </w:pPr>
      <w:r w:rsidRPr="00697E7A">
        <w:rPr>
          <w:rFonts w:ascii="Times" w:eastAsia="Times" w:hAnsi="Times" w:cs="Times"/>
          <w:sz w:val="24"/>
          <w:szCs w:val="24"/>
          <w:highlight w:val="yellow"/>
          <w:lang w:val="pt-BR"/>
          <w:rPrChange w:id="279" w:author="Analucia Schiaffino Morales" w:date="2021-05-03T09:41:00Z">
            <w:rPr>
              <w:rFonts w:ascii="Times" w:eastAsia="Times" w:hAnsi="Times" w:cs="Times"/>
              <w:sz w:val="24"/>
              <w:szCs w:val="24"/>
              <w:lang w:val="pt-BR"/>
            </w:rPr>
          </w:rPrChange>
        </w:rPr>
        <w:t xml:space="preserve"> &lt;https://doc.omnetpp.org/</w:t>
      </w:r>
      <w:proofErr w:type="spellStart"/>
      <w:r w:rsidRPr="00697E7A">
        <w:rPr>
          <w:rFonts w:ascii="Times" w:eastAsia="Times" w:hAnsi="Times" w:cs="Times"/>
          <w:sz w:val="24"/>
          <w:szCs w:val="24"/>
          <w:highlight w:val="yellow"/>
          <w:lang w:val="pt-BR"/>
          <w:rPrChange w:id="280" w:author="Analucia Schiaffino Morales" w:date="2021-05-03T09:41:00Z">
            <w:rPr>
              <w:rFonts w:ascii="Times" w:eastAsia="Times" w:hAnsi="Times" w:cs="Times"/>
              <w:sz w:val="24"/>
              <w:szCs w:val="24"/>
              <w:lang w:val="pt-BR"/>
            </w:rPr>
          </w:rPrChange>
        </w:rPr>
        <w:t>omnetpp</w:t>
      </w:r>
      <w:proofErr w:type="spellEnd"/>
      <w:r w:rsidRPr="00697E7A">
        <w:rPr>
          <w:rFonts w:ascii="Times" w:eastAsia="Times" w:hAnsi="Times" w:cs="Times"/>
          <w:sz w:val="24"/>
          <w:szCs w:val="24"/>
          <w:highlight w:val="yellow"/>
          <w:lang w:val="pt-BR"/>
          <w:rPrChange w:id="281" w:author="Analucia Schiaffino Morales" w:date="2021-05-03T09:41:00Z">
            <w:rPr>
              <w:rFonts w:ascii="Times" w:eastAsia="Times" w:hAnsi="Times" w:cs="Times"/>
              <w:sz w:val="24"/>
              <w:szCs w:val="24"/>
              <w:lang w:val="pt-BR"/>
            </w:rPr>
          </w:rPrChange>
        </w:rPr>
        <w:t>/manual/#cha:introduction&gt;.</w:t>
      </w:r>
      <w:r w:rsidRPr="00BA31F5">
        <w:rPr>
          <w:rFonts w:ascii="Times" w:eastAsia="Times" w:hAnsi="Times" w:cs="Times"/>
          <w:sz w:val="24"/>
          <w:szCs w:val="24"/>
          <w:lang w:val="pt-BR"/>
        </w:rPr>
        <w:t xml:space="preserve"> </w:t>
      </w:r>
    </w:p>
    <w:p w14:paraId="6C21DC94" w14:textId="77777777" w:rsidR="00697E7A" w:rsidRDefault="00697E7A">
      <w:pPr>
        <w:jc w:val="both"/>
        <w:rPr>
          <w:ins w:id="282" w:author="Analucia Schiaffino Morales" w:date="2021-05-03T09:37:00Z"/>
          <w:rFonts w:ascii="Times" w:eastAsia="Times" w:hAnsi="Times" w:cs="Times"/>
          <w:sz w:val="24"/>
          <w:szCs w:val="24"/>
          <w:lang w:val="pt-BR"/>
        </w:rPr>
      </w:pPr>
    </w:p>
    <w:p w14:paraId="08D17A47" w14:textId="0B98FB5E" w:rsidR="00BA31F5" w:rsidRDefault="00BA31F5">
      <w:pPr>
        <w:jc w:val="both"/>
        <w:rPr>
          <w:ins w:id="283" w:author="Analucia Schiaffino Morales" w:date="2021-05-03T09:38:00Z"/>
          <w:rFonts w:ascii="Times" w:eastAsia="Times" w:hAnsi="Times" w:cs="Times"/>
          <w:color w:val="FF0000"/>
          <w:sz w:val="24"/>
          <w:szCs w:val="24"/>
          <w:lang w:val="pt-BR"/>
        </w:rPr>
      </w:pPr>
      <w:ins w:id="284" w:author="Analucia Schiaffino Morales" w:date="2021-05-03T09:37:00Z">
        <w:r>
          <w:rPr>
            <w:rFonts w:ascii="Times" w:eastAsia="Times" w:hAnsi="Times" w:cs="Times"/>
            <w:color w:val="FF0000"/>
            <w:sz w:val="24"/>
            <w:szCs w:val="24"/>
            <w:lang w:val="pt-BR"/>
          </w:rPr>
          <w:t>Não existem</w:t>
        </w:r>
      </w:ins>
      <w:ins w:id="285" w:author="Analucia Schiaffino Morales" w:date="2021-05-03T09:38:00Z">
        <w:r>
          <w:rPr>
            <w:rFonts w:ascii="Times" w:eastAsia="Times" w:hAnsi="Times" w:cs="Times"/>
            <w:color w:val="FF0000"/>
            <w:sz w:val="24"/>
            <w:szCs w:val="24"/>
            <w:lang w:val="pt-BR"/>
          </w:rPr>
          <w:t xml:space="preserve"> referências ao longo do texto, com exceção nas figuras. Cada parágrafo que não foi criado por quem está desenvolvendo </w:t>
        </w:r>
        <w:proofErr w:type="spellStart"/>
        <w:r>
          <w:rPr>
            <w:rFonts w:ascii="Times" w:eastAsia="Times" w:hAnsi="Times" w:cs="Times"/>
            <w:color w:val="FF0000"/>
            <w:sz w:val="24"/>
            <w:szCs w:val="24"/>
            <w:lang w:val="pt-BR"/>
          </w:rPr>
          <w:t>otexto</w:t>
        </w:r>
        <w:proofErr w:type="spellEnd"/>
        <w:r>
          <w:rPr>
            <w:rFonts w:ascii="Times" w:eastAsia="Times" w:hAnsi="Times" w:cs="Times"/>
            <w:color w:val="FF0000"/>
            <w:sz w:val="24"/>
            <w:szCs w:val="24"/>
            <w:lang w:val="pt-BR"/>
          </w:rPr>
          <w:t xml:space="preserve"> precisa referenciar de onde a ideia surgiu, caso contrário, é plágio e plágio é crime.</w:t>
        </w:r>
      </w:ins>
    </w:p>
    <w:p w14:paraId="06EFF242" w14:textId="491291C8" w:rsidR="00BA31F5" w:rsidRDefault="00BA31F5">
      <w:pPr>
        <w:jc w:val="both"/>
        <w:rPr>
          <w:ins w:id="286" w:author="Analucia Schiaffino Morales" w:date="2021-05-03T09:38:00Z"/>
          <w:rFonts w:ascii="Times" w:eastAsia="Times" w:hAnsi="Times" w:cs="Times"/>
          <w:color w:val="FF0000"/>
          <w:sz w:val="24"/>
          <w:szCs w:val="24"/>
          <w:lang w:val="pt-BR"/>
        </w:rPr>
      </w:pPr>
    </w:p>
    <w:p w14:paraId="686F7CF2" w14:textId="781472A2" w:rsidR="00BA31F5" w:rsidRDefault="00BA31F5">
      <w:pPr>
        <w:jc w:val="both"/>
        <w:rPr>
          <w:ins w:id="287" w:author="Analucia Schiaffino Morales" w:date="2021-05-03T09:39:00Z"/>
          <w:rFonts w:ascii="Times" w:eastAsia="Times" w:hAnsi="Times" w:cs="Times"/>
          <w:color w:val="FF0000"/>
          <w:sz w:val="24"/>
          <w:szCs w:val="24"/>
          <w:lang w:val="pt-BR"/>
        </w:rPr>
      </w:pPr>
      <w:ins w:id="288" w:author="Analucia Schiaffino Morales" w:date="2021-05-03T09:38:00Z">
        <w:r>
          <w:rPr>
            <w:rFonts w:ascii="Times" w:eastAsia="Times" w:hAnsi="Times" w:cs="Times"/>
            <w:color w:val="FF0000"/>
            <w:sz w:val="24"/>
            <w:szCs w:val="24"/>
            <w:lang w:val="pt-BR"/>
          </w:rPr>
          <w:t>As refer</w:t>
        </w:r>
      </w:ins>
      <w:ins w:id="289" w:author="Analucia Schiaffino Morales" w:date="2021-05-03T09:39:00Z">
        <w:r>
          <w:rPr>
            <w:rFonts w:ascii="Times" w:eastAsia="Times" w:hAnsi="Times" w:cs="Times"/>
            <w:color w:val="FF0000"/>
            <w:sz w:val="24"/>
            <w:szCs w:val="24"/>
            <w:lang w:val="pt-BR"/>
          </w:rPr>
          <w:t>ências retiradas da Internet precisam de uma atenção especial porque necessitam conter as informações de acesso e data, bastava buscar como fazer referencias corretamente no próprio site da UFSC ou utilizando o</w:t>
        </w:r>
      </w:ins>
      <w:ins w:id="290" w:author="Analucia Schiaffino Morales" w:date="2021-05-03T09:41:00Z">
        <w:r w:rsidR="00697E7A">
          <w:rPr>
            <w:rFonts w:ascii="Times" w:eastAsia="Times" w:hAnsi="Times" w:cs="Times"/>
            <w:color w:val="FF0000"/>
            <w:sz w:val="24"/>
            <w:szCs w:val="24"/>
            <w:lang w:val="pt-BR"/>
          </w:rPr>
          <w:t xml:space="preserve"> </w:t>
        </w:r>
        <w:r w:rsidR="00697E7A" w:rsidRPr="00697E7A">
          <w:rPr>
            <w:rFonts w:ascii="Times" w:eastAsia="Times" w:hAnsi="Times" w:cs="Times"/>
            <w:color w:val="FF0000"/>
            <w:sz w:val="24"/>
            <w:szCs w:val="24"/>
            <w:lang w:val="pt-BR"/>
          </w:rPr>
          <w:t>http://www.more.ufsc.br/</w:t>
        </w:r>
      </w:ins>
    </w:p>
    <w:p w14:paraId="53C4DA91" w14:textId="0EFA87A4" w:rsidR="00BA31F5" w:rsidRDefault="00BA31F5">
      <w:pPr>
        <w:jc w:val="both"/>
        <w:rPr>
          <w:ins w:id="291" w:author="Analucia Schiaffino Morales" w:date="2021-05-03T09:39:00Z"/>
          <w:rFonts w:ascii="Times" w:eastAsia="Times" w:hAnsi="Times" w:cs="Times"/>
          <w:color w:val="FF0000"/>
          <w:sz w:val="24"/>
          <w:szCs w:val="24"/>
          <w:lang w:val="pt-BR"/>
        </w:rPr>
      </w:pPr>
    </w:p>
    <w:p w14:paraId="3C3252A7" w14:textId="62EC39D6" w:rsidR="00BA31F5" w:rsidRPr="00BA31F5" w:rsidRDefault="00697E7A">
      <w:pPr>
        <w:jc w:val="both"/>
        <w:rPr>
          <w:rFonts w:ascii="Times" w:eastAsia="Times" w:hAnsi="Times" w:cs="Times"/>
          <w:color w:val="FF0000"/>
          <w:sz w:val="24"/>
          <w:szCs w:val="24"/>
          <w:lang w:val="pt-BR"/>
          <w:rPrChange w:id="292" w:author="Analucia Schiaffino Morales" w:date="2021-05-03T09:37:00Z">
            <w:rPr>
              <w:rFonts w:ascii="Times" w:eastAsia="Times" w:hAnsi="Times" w:cs="Times"/>
              <w:sz w:val="24"/>
              <w:szCs w:val="24"/>
              <w:lang w:val="pt-BR"/>
            </w:rPr>
          </w:rPrChange>
        </w:rPr>
      </w:pPr>
      <w:ins w:id="293" w:author="Analucia Schiaffino Morales" w:date="2021-05-03T09:40:00Z">
        <w:r>
          <w:rPr>
            <w:rFonts w:ascii="Times" w:eastAsia="Times" w:hAnsi="Times" w:cs="Times"/>
            <w:color w:val="FF0000"/>
            <w:sz w:val="24"/>
            <w:szCs w:val="24"/>
            <w:lang w:val="pt-BR"/>
          </w:rPr>
          <w:t xml:space="preserve">Outras </w:t>
        </w:r>
      </w:ins>
      <w:ins w:id="294" w:author="Analucia Schiaffino Morales" w:date="2021-05-03T09:41:00Z">
        <w:r>
          <w:rPr>
            <w:rFonts w:ascii="Times" w:eastAsia="Times" w:hAnsi="Times" w:cs="Times"/>
            <w:color w:val="FF0000"/>
            <w:sz w:val="24"/>
            <w:szCs w:val="24"/>
            <w:lang w:val="pt-BR"/>
          </w:rPr>
          <w:t>referências</w:t>
        </w:r>
      </w:ins>
      <w:ins w:id="295" w:author="Analucia Schiaffino Morales" w:date="2021-05-03T09:40:00Z">
        <w:r>
          <w:rPr>
            <w:rFonts w:ascii="Times" w:eastAsia="Times" w:hAnsi="Times" w:cs="Times"/>
            <w:color w:val="FF0000"/>
            <w:sz w:val="24"/>
            <w:szCs w:val="24"/>
            <w:lang w:val="pt-BR"/>
          </w:rPr>
          <w:t xml:space="preserve"> que aparecem</w:t>
        </w:r>
      </w:ins>
      <w:ins w:id="296" w:author="Analucia Schiaffino Morales" w:date="2021-05-03T09:41:00Z">
        <w:r>
          <w:rPr>
            <w:rFonts w:ascii="Times" w:eastAsia="Times" w:hAnsi="Times" w:cs="Times"/>
            <w:color w:val="FF0000"/>
            <w:sz w:val="24"/>
            <w:szCs w:val="24"/>
            <w:lang w:val="pt-BR"/>
          </w:rPr>
          <w:t xml:space="preserve"> nesta listagem</w:t>
        </w:r>
      </w:ins>
      <w:ins w:id="297" w:author="Analucia Schiaffino Morales" w:date="2021-05-03T09:40:00Z">
        <w:r>
          <w:rPr>
            <w:rFonts w:ascii="Times" w:eastAsia="Times" w:hAnsi="Times" w:cs="Times"/>
            <w:color w:val="FF0000"/>
            <w:sz w:val="24"/>
            <w:szCs w:val="24"/>
            <w:lang w:val="pt-BR"/>
          </w:rPr>
          <w:t xml:space="preserve"> sequer foram utilizadas. O que reflete o descaso com o trabalho teórico e sua elaboração.</w:t>
        </w:r>
      </w:ins>
      <w:ins w:id="298" w:author="Analucia Schiaffino Morales" w:date="2021-05-03T09:42:00Z">
        <w:r>
          <w:rPr>
            <w:rFonts w:ascii="Times" w:eastAsia="Times" w:hAnsi="Times" w:cs="Times"/>
            <w:color w:val="FF0000"/>
            <w:sz w:val="24"/>
            <w:szCs w:val="24"/>
            <w:lang w:val="pt-BR"/>
          </w:rPr>
          <w:t xml:space="preserve"> </w:t>
        </w:r>
      </w:ins>
    </w:p>
    <w:sectPr w:rsidR="00BA31F5" w:rsidRPr="00BA31F5">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9" w:author="Analucia Schiaffino Morales" w:date="2021-05-03T09:43:00Z" w:initials="ASM">
    <w:p w14:paraId="2CD85E63" w14:textId="07D595C1" w:rsidR="00697E7A" w:rsidRPr="00697E7A" w:rsidRDefault="00697E7A">
      <w:pPr>
        <w:pStyle w:val="Textodecomentrio"/>
        <w:rPr>
          <w:lang w:val="pt-BR"/>
        </w:rPr>
      </w:pPr>
      <w:r>
        <w:rPr>
          <w:rStyle w:val="Refdecomentrio"/>
        </w:rPr>
        <w:annotationRef/>
      </w:r>
      <w:r w:rsidRPr="00697E7A">
        <w:rPr>
          <w:noProof/>
          <w:lang w:val="pt-BR"/>
        </w:rPr>
        <w:t>onde estão as referências s</w:t>
      </w:r>
      <w:r>
        <w:rPr>
          <w:noProof/>
          <w:lang w:val="pt-BR"/>
        </w:rPr>
        <w:t>obre o que foi escrito aqui?</w:t>
      </w:r>
    </w:p>
  </w:comment>
  <w:comment w:id="97" w:author="Analucia Schiaffino Morales" w:date="2021-05-03T09:30:00Z" w:initials="ASM">
    <w:p w14:paraId="3E54C190" w14:textId="77D99F66" w:rsidR="00BA31F5" w:rsidRPr="00BA31F5" w:rsidRDefault="00BA31F5">
      <w:pPr>
        <w:pStyle w:val="Textodecomentrio"/>
        <w:rPr>
          <w:lang w:val="pt-BR"/>
        </w:rPr>
      </w:pPr>
      <w:r>
        <w:rPr>
          <w:rStyle w:val="Refdecomentrio"/>
        </w:rPr>
        <w:annotationRef/>
      </w:r>
      <w:r w:rsidR="00697E7A" w:rsidRPr="00BA31F5">
        <w:rPr>
          <w:noProof/>
          <w:lang w:val="pt-BR"/>
        </w:rPr>
        <w:t>numeração e</w:t>
      </w:r>
      <w:r w:rsidR="00697E7A" w:rsidRPr="00BA31F5">
        <w:rPr>
          <w:noProof/>
          <w:lang w:val="pt-BR"/>
        </w:rPr>
        <w:t>m fonte diferentes, tem q</w:t>
      </w:r>
      <w:r w:rsidR="00697E7A">
        <w:rPr>
          <w:noProof/>
          <w:lang w:val="pt-BR"/>
        </w:rPr>
        <w:t xml:space="preserve">ue ser o fonte </w:t>
      </w:r>
      <w:r w:rsidR="00697E7A">
        <w:rPr>
          <w:noProof/>
          <w:lang w:val="pt-BR"/>
        </w:rPr>
        <w:t>igual para todo o</w:t>
      </w:r>
      <w:r w:rsidR="00697E7A">
        <w:rPr>
          <w:noProof/>
          <w:lang w:val="pt-BR"/>
        </w:rPr>
        <w:t xml:space="preserve"> texto. Está em Arial e deveria estar em Time</w:t>
      </w:r>
      <w:r w:rsidR="00697E7A">
        <w:rPr>
          <w:noProof/>
          <w:lang w:val="pt-BR"/>
        </w:rPr>
        <w:t>sNewRo</w:t>
      </w:r>
      <w:r w:rsidR="00697E7A">
        <w:rPr>
          <w:noProof/>
          <w:lang w:val="pt-BR"/>
        </w:rPr>
        <w:t>man</w:t>
      </w:r>
    </w:p>
  </w:comment>
  <w:comment w:id="175" w:author="Analucia Schiaffino Morales" w:date="2021-05-03T09:31:00Z" w:initials="ASM">
    <w:p w14:paraId="4AA7C976" w14:textId="77777777" w:rsidR="00BA31F5" w:rsidRDefault="00BA31F5">
      <w:pPr>
        <w:pStyle w:val="Textodecomentrio"/>
        <w:rPr>
          <w:noProof/>
          <w:lang w:val="pt-BR"/>
        </w:rPr>
      </w:pPr>
      <w:r>
        <w:rPr>
          <w:rStyle w:val="Refdecomentrio"/>
        </w:rPr>
        <w:annotationRef/>
      </w:r>
      <w:r w:rsidR="00697E7A" w:rsidRPr="00BA31F5">
        <w:rPr>
          <w:noProof/>
          <w:lang w:val="pt-BR"/>
        </w:rPr>
        <w:t>Não se util</w:t>
      </w:r>
      <w:r w:rsidR="00697E7A" w:rsidRPr="00BA31F5">
        <w:rPr>
          <w:noProof/>
          <w:lang w:val="pt-BR"/>
        </w:rPr>
        <w:t>iza em textos t</w:t>
      </w:r>
      <w:r w:rsidR="00697E7A">
        <w:rPr>
          <w:noProof/>
          <w:lang w:val="pt-BR"/>
        </w:rPr>
        <w:t>écnicos a conjugação na 1a</w:t>
      </w:r>
      <w:r w:rsidR="00697E7A">
        <w:rPr>
          <w:noProof/>
          <w:lang w:val="pt-BR"/>
        </w:rPr>
        <w:t xml:space="preserve">. pessoa </w:t>
      </w:r>
      <w:r w:rsidR="00697E7A">
        <w:rPr>
          <w:noProof/>
          <w:lang w:val="pt-BR"/>
        </w:rPr>
        <w:t>do pl</w:t>
      </w:r>
      <w:r w:rsidR="00697E7A">
        <w:rPr>
          <w:noProof/>
          <w:lang w:val="pt-BR"/>
        </w:rPr>
        <w:t>ural, o texto deve estar na forma impessoal com a conjugação na terceira pessoa do sin</w:t>
      </w:r>
      <w:r w:rsidR="00697E7A">
        <w:rPr>
          <w:noProof/>
          <w:lang w:val="pt-BR"/>
        </w:rPr>
        <w:t>g</w:t>
      </w:r>
      <w:r w:rsidR="00697E7A">
        <w:rPr>
          <w:noProof/>
          <w:lang w:val="pt-BR"/>
        </w:rPr>
        <w:t>u</w:t>
      </w:r>
      <w:r w:rsidR="00697E7A">
        <w:rPr>
          <w:noProof/>
          <w:lang w:val="pt-BR"/>
        </w:rPr>
        <w:t xml:space="preserve">lar. De forma que o parágrafo poderia começar </w:t>
      </w:r>
      <w:r w:rsidR="00697E7A">
        <w:rPr>
          <w:noProof/>
          <w:lang w:val="pt-BR"/>
        </w:rPr>
        <w:t xml:space="preserve">com a afirmação O IEEE 802.11 ah </w:t>
      </w:r>
      <w:r w:rsidR="00697E7A">
        <w:rPr>
          <w:noProof/>
          <w:lang w:val="pt-BR"/>
        </w:rPr>
        <w:t>opera na fre</w:t>
      </w:r>
      <w:r w:rsidR="00697E7A">
        <w:rPr>
          <w:noProof/>
          <w:lang w:val="pt-BR"/>
        </w:rPr>
        <w:t>q</w:t>
      </w:r>
      <w:r w:rsidR="00697E7A">
        <w:rPr>
          <w:noProof/>
          <w:lang w:val="pt-BR"/>
        </w:rPr>
        <w:t>uência....</w:t>
      </w:r>
    </w:p>
    <w:p w14:paraId="3B14C2A8" w14:textId="5A0D489E" w:rsidR="00BA31F5" w:rsidRPr="00BA31F5" w:rsidRDefault="00BA31F5">
      <w:pPr>
        <w:pStyle w:val="Textodecomentrio"/>
        <w:rPr>
          <w:lang w:val="pt-BR"/>
        </w:rPr>
      </w:pPr>
    </w:p>
  </w:comment>
  <w:comment w:id="193" w:author="Analucia Schiaffino Morales" w:date="2021-05-03T09:45:00Z" w:initials="ASM">
    <w:p w14:paraId="7A2297B8" w14:textId="77777777" w:rsidR="00697E7A" w:rsidRDefault="00697E7A">
      <w:pPr>
        <w:pStyle w:val="Textodecomentrio"/>
        <w:rPr>
          <w:noProof/>
        </w:rPr>
      </w:pPr>
      <w:r>
        <w:rPr>
          <w:rStyle w:val="Refdecomentrio"/>
        </w:rPr>
        <w:annotationRef/>
      </w:r>
      <w:r>
        <w:rPr>
          <w:noProof/>
        </w:rPr>
        <w:t xml:space="preserve">Quem disse isso? </w:t>
      </w:r>
    </w:p>
    <w:p w14:paraId="18860F0F" w14:textId="69908E78" w:rsidR="00697E7A" w:rsidRPr="00697E7A" w:rsidRDefault="00697E7A">
      <w:pPr>
        <w:pStyle w:val="Textodecomentrio"/>
        <w:rPr>
          <w:lang w:val="pt-BR"/>
        </w:rPr>
      </w:pPr>
      <w:r w:rsidRPr="00697E7A">
        <w:rPr>
          <w:noProof/>
          <w:lang w:val="pt-BR"/>
        </w:rPr>
        <w:t>Mais uma vez estão fa</w:t>
      </w:r>
      <w:r>
        <w:rPr>
          <w:noProof/>
          <w:lang w:val="pt-BR"/>
        </w:rPr>
        <w:t>ltando re</w:t>
      </w:r>
      <w:r>
        <w:rPr>
          <w:noProof/>
          <w:lang w:val="pt-BR"/>
        </w:rPr>
        <w:t>f</w:t>
      </w:r>
      <w:r>
        <w:rPr>
          <w:noProof/>
          <w:lang w:val="pt-BR"/>
        </w:rPr>
        <w:t xml:space="preserve">erências sobre </w:t>
      </w:r>
      <w:r>
        <w:rPr>
          <w:noProof/>
          <w:lang w:val="pt-BR"/>
        </w:rPr>
        <w:t>o trabalho.</w:t>
      </w:r>
    </w:p>
  </w:comment>
  <w:comment w:id="217" w:author="Analucia Schiaffino Morales" w:date="2021-05-03T09:34:00Z" w:initials="ASM">
    <w:p w14:paraId="23131C29" w14:textId="77777777" w:rsidR="00BA31F5" w:rsidRDefault="00BA31F5">
      <w:pPr>
        <w:pStyle w:val="Textodecomentrio"/>
        <w:rPr>
          <w:noProof/>
          <w:lang w:val="pt-BR"/>
        </w:rPr>
      </w:pPr>
      <w:r>
        <w:rPr>
          <w:rStyle w:val="Refdecomentrio"/>
        </w:rPr>
        <w:annotationRef/>
      </w:r>
      <w:r w:rsidR="00697E7A" w:rsidRPr="00BA31F5">
        <w:rPr>
          <w:noProof/>
          <w:lang w:val="pt-BR"/>
        </w:rPr>
        <w:t>As referências não estão no f</w:t>
      </w:r>
      <w:r w:rsidR="00697E7A">
        <w:rPr>
          <w:noProof/>
          <w:lang w:val="pt-BR"/>
        </w:rPr>
        <w:t>ormato da ABNT</w:t>
      </w:r>
      <w:r w:rsidR="00697E7A">
        <w:rPr>
          <w:noProof/>
          <w:lang w:val="pt-BR"/>
        </w:rPr>
        <w:t>.</w:t>
      </w:r>
    </w:p>
    <w:p w14:paraId="7B5AC1CB" w14:textId="10297FA8" w:rsidR="00BA31F5" w:rsidRPr="00BA31F5" w:rsidRDefault="00BA31F5">
      <w:pPr>
        <w:pStyle w:val="Textodecomentrio"/>
        <w:rPr>
          <w:lang w:val="pt-BR"/>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D85E63" w15:done="0"/>
  <w15:commentEx w15:paraId="3E54C190" w15:done="0"/>
  <w15:commentEx w15:paraId="3B14C2A8" w15:done="0"/>
  <w15:commentEx w15:paraId="18860F0F" w15:done="0"/>
  <w15:commentEx w15:paraId="7B5AC1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3A444B" w16cex:dateUtc="2021-05-03T12:43:00Z"/>
  <w16cex:commentExtensible w16cex:durableId="243A413E" w16cex:dateUtc="2021-05-03T12:30:00Z"/>
  <w16cex:commentExtensible w16cex:durableId="243A416F" w16cex:dateUtc="2021-05-03T12:31:00Z"/>
  <w16cex:commentExtensible w16cex:durableId="243A44B3" w16cex:dateUtc="2021-05-03T12:45:00Z"/>
  <w16cex:commentExtensible w16cex:durableId="243A4238" w16cex:dateUtc="2021-05-03T12: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D85E63" w16cid:durableId="243A444B"/>
  <w16cid:commentId w16cid:paraId="3E54C190" w16cid:durableId="243A413E"/>
  <w16cid:commentId w16cid:paraId="3B14C2A8" w16cid:durableId="243A416F"/>
  <w16cid:commentId w16cid:paraId="18860F0F" w16cid:durableId="243A44B3"/>
  <w16cid:commentId w16cid:paraId="7B5AC1CB" w16cid:durableId="243A423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default"/>
  </w:font>
  <w:font w:name="Helvetica Neue">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695627"/>
    <w:multiLevelType w:val="multilevel"/>
    <w:tmpl w:val="D8027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6AD2BD0"/>
    <w:multiLevelType w:val="multilevel"/>
    <w:tmpl w:val="08A87A78"/>
    <w:lvl w:ilvl="0">
      <w:start w:val="1"/>
      <w:numFmt w:val="decimal"/>
      <w:lvlText w:val="%1."/>
      <w:lvlJc w:val="right"/>
      <w:pPr>
        <w:ind w:left="720" w:hanging="360"/>
      </w:pPr>
      <w:rPr>
        <w:u w:val="none"/>
      </w:rPr>
    </w:lvl>
    <w:lvl w:ilvl="1">
      <w:start w:val="1"/>
      <w:numFmt w:val="decimal"/>
      <w:lvlText w:val="%1.%2."/>
      <w:lvlJc w:val="right"/>
      <w:pPr>
        <w:ind w:left="708" w:hanging="283"/>
      </w:pPr>
      <w:rPr>
        <w:rFonts w:ascii="Arial" w:eastAsia="Arial" w:hAnsi="Arial" w:cs="Arial"/>
        <w:b/>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alucia Schiaffino Morales">
    <w15:presenceInfo w15:providerId="Windows Live" w15:userId="436a67b482259f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162F"/>
    <w:rsid w:val="00697E7A"/>
    <w:rsid w:val="007D162F"/>
    <w:rsid w:val="00BA31F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63516"/>
  <w15:docId w15:val="{7E41B43F-5722-4B2C-A2BC-9EB8A4BBC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styleId="Refdecomentrio">
    <w:name w:val="annotation reference"/>
    <w:basedOn w:val="Fontepargpadro"/>
    <w:uiPriority w:val="99"/>
    <w:semiHidden/>
    <w:unhideWhenUsed/>
    <w:rsid w:val="00BA31F5"/>
    <w:rPr>
      <w:sz w:val="16"/>
      <w:szCs w:val="16"/>
    </w:rPr>
  </w:style>
  <w:style w:type="paragraph" w:styleId="Textodecomentrio">
    <w:name w:val="annotation text"/>
    <w:basedOn w:val="Normal"/>
    <w:link w:val="TextodecomentrioChar"/>
    <w:uiPriority w:val="99"/>
    <w:semiHidden/>
    <w:unhideWhenUsed/>
    <w:rsid w:val="00BA31F5"/>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A31F5"/>
    <w:rPr>
      <w:sz w:val="20"/>
      <w:szCs w:val="20"/>
    </w:rPr>
  </w:style>
  <w:style w:type="paragraph" w:styleId="Assuntodocomentrio">
    <w:name w:val="annotation subject"/>
    <w:basedOn w:val="Textodecomentrio"/>
    <w:next w:val="Textodecomentrio"/>
    <w:link w:val="AssuntodocomentrioChar"/>
    <w:uiPriority w:val="99"/>
    <w:semiHidden/>
    <w:unhideWhenUsed/>
    <w:rsid w:val="00BA31F5"/>
    <w:rPr>
      <w:b/>
      <w:bCs/>
    </w:rPr>
  </w:style>
  <w:style w:type="character" w:customStyle="1" w:styleId="AssuntodocomentrioChar">
    <w:name w:val="Assunto do comentário Char"/>
    <w:basedOn w:val="TextodecomentrioChar"/>
    <w:link w:val="Assuntodocomentrio"/>
    <w:uiPriority w:val="99"/>
    <w:semiHidden/>
    <w:rsid w:val="00BA31F5"/>
    <w:rPr>
      <w:b/>
      <w:bCs/>
      <w:sz w:val="20"/>
      <w:szCs w:val="20"/>
    </w:rPr>
  </w:style>
  <w:style w:type="paragraph" w:styleId="Reviso">
    <w:name w:val="Revision"/>
    <w:hidden/>
    <w:uiPriority w:val="99"/>
    <w:semiHidden/>
    <w:rsid w:val="00BA31F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moodle.ufsc.br/user/view.php?id=129660&amp;course=130095" TargetMode="External"/><Relationship Id="rId13" Type="http://schemas.microsoft.com/office/2018/08/relationships/commentsExtensible" Target="commentsExtensible.xml"/><Relationship Id="rId18" Type="http://schemas.openxmlformats.org/officeDocument/2006/relationships/image" Target="media/image5.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hyperlink" Target="https://moodle.ufsc.br/user/view.php?id=154830&amp;course=130095" TargetMode="External"/><Relationship Id="rId12" Type="http://schemas.microsoft.com/office/2016/09/relationships/commentsIds" Target="commentsIds.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moodle.ufsc.br/user/view.php?id=160364&amp;course=130095" TargetMode="Externa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comments" Target="comment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moodle.ufsc.br/user/view.php?id=206990&amp;course=130095" TargetMode="Externa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JournalArticle</b:SourceType>
    <b:Title>A comparative Survey Study on LPWA IoT Technologies: Design, considerations, challenges and solutions</b:Title>
    <b:Gdcea>{"AccessedType":"OnlineDatabase"}</b:Gdcea>
  </b:Source>
  <b:Source>
    <b:Tag>source2</b:Tag>
    <b:SourceType>JournalArticle</b:SourceType>
    <b:Title>A comparative Survey Study on LPWA IoT Technologies: Design, considerations, challenges and solutions</b:Title>
    <b:Gdcea>{"AccessedType":"OnlineDatabase"}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2962</Words>
  <Characters>15999</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Analucia Schiaffino Morales</dc:creator>
  <cp:lastModifiedBy>Analucia Schiaffino Morales</cp:lastModifiedBy>
  <cp:revision>2</cp:revision>
  <dcterms:created xsi:type="dcterms:W3CDTF">2021-05-03T12:46:00Z</dcterms:created>
  <dcterms:modified xsi:type="dcterms:W3CDTF">2021-05-03T12:46:00Z</dcterms:modified>
</cp:coreProperties>
</file>